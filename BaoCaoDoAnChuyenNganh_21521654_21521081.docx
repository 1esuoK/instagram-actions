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539EE" w14:textId="77777777" w:rsidR="0045053A" w:rsidRPr="00ED1E7D" w:rsidRDefault="0045053A" w:rsidP="00241112">
      <w:pPr>
        <w:jc w:val="center"/>
        <w:rPr>
          <w:rFonts w:cs="Times New Roman"/>
          <w:b/>
          <w:sz w:val="34"/>
          <w:szCs w:val="26"/>
        </w:rPr>
      </w:pPr>
      <w:r w:rsidRPr="00ED1E7D">
        <w:rPr>
          <w:rFonts w:cs="Times New Roman"/>
          <w:b/>
          <w:sz w:val="30"/>
        </w:rPr>
        <w:t>ĐẠI HỌC QUỐC GIA TP. HỒ CHÍ MINH</w:t>
      </w:r>
    </w:p>
    <w:p w14:paraId="1D7C1F61" w14:textId="77777777" w:rsidR="0045053A" w:rsidRPr="00ED1E7D" w:rsidRDefault="0045053A" w:rsidP="00241112">
      <w:pPr>
        <w:spacing w:before="60" w:after="60"/>
        <w:jc w:val="center"/>
        <w:rPr>
          <w:rFonts w:cs="Times New Roman"/>
          <w:b/>
          <w:szCs w:val="26"/>
        </w:rPr>
      </w:pPr>
      <w:r w:rsidRPr="00ED1E7D">
        <w:rPr>
          <w:rFonts w:cs="Times New Roman"/>
          <w:b/>
          <w:sz w:val="32"/>
          <w:szCs w:val="32"/>
        </w:rPr>
        <w:t>TRƯỜNG ĐẠI HỌC CÔNG NGHỆ THÔNG TIN</w:t>
      </w:r>
    </w:p>
    <w:p w14:paraId="3DCC7D64" w14:textId="17D4AD3B" w:rsidR="0045053A" w:rsidRPr="00ED1E7D" w:rsidRDefault="0045053A" w:rsidP="00241112">
      <w:pPr>
        <w:tabs>
          <w:tab w:val="center" w:pos="4568"/>
          <w:tab w:val="left" w:pos="6120"/>
        </w:tabs>
        <w:rPr>
          <w:rFonts w:cs="Times New Roman"/>
          <w:b/>
          <w:sz w:val="32"/>
          <w:szCs w:val="32"/>
        </w:rPr>
      </w:pPr>
      <w:r w:rsidRPr="00ED1E7D">
        <w:rPr>
          <w:rFonts w:cs="Times New Roman"/>
          <w:b/>
          <w:sz w:val="32"/>
          <w:szCs w:val="32"/>
        </w:rPr>
        <w:tab/>
        <w:t>KHOA</w:t>
      </w:r>
      <w:ins w:id="0" w:author="Linh Tran" w:date="2024-07-07T23:26:00Z" w16du:dateUtc="2024-07-07T16:26:00Z">
        <w:r w:rsidR="006660E9" w:rsidRPr="00ED1E7D">
          <w:rPr>
            <w:rFonts w:cs="Times New Roman"/>
            <w:b/>
            <w:sz w:val="32"/>
            <w:szCs w:val="32"/>
            <w:rPrChange w:id="1" w:author="Trần Nhựt Linh" w:date="2024-07-08T09:15:00Z" w16du:dateUtc="2024-07-08T02:15:00Z">
              <w:rPr>
                <w:rFonts w:cs="Times New Roman"/>
                <w:b/>
                <w:sz w:val="32"/>
                <w:szCs w:val="32"/>
                <w:lang w:val="en-US"/>
              </w:rPr>
            </w:rPrChange>
          </w:rPr>
          <w:t xml:space="preserve"> MẠNG</w:t>
        </w:r>
        <w:r w:rsidR="006660E9" w:rsidRPr="00ED1E7D">
          <w:rPr>
            <w:rFonts w:cs="Times New Roman"/>
            <w:b/>
            <w:sz w:val="32"/>
            <w:szCs w:val="32"/>
          </w:rPr>
          <w:t xml:space="preserve"> MÁY TÍNH VÀ TRUYỀN THÔNG</w:t>
        </w:r>
      </w:ins>
      <w:del w:id="2" w:author="Linh Tran" w:date="2024-07-07T23:26:00Z" w16du:dateUtc="2024-07-07T16:26:00Z">
        <w:r w:rsidRPr="00ED1E7D" w:rsidDel="006660E9">
          <w:rPr>
            <w:rFonts w:cs="Times New Roman"/>
            <w:b/>
            <w:sz w:val="32"/>
            <w:szCs w:val="32"/>
          </w:rPr>
          <w:delText>………..</w:delText>
        </w:r>
      </w:del>
      <w:r w:rsidRPr="00ED1E7D">
        <w:rPr>
          <w:rFonts w:cs="Times New Roman"/>
          <w:b/>
          <w:sz w:val="32"/>
          <w:szCs w:val="32"/>
        </w:rPr>
        <w:tab/>
      </w:r>
    </w:p>
    <w:p w14:paraId="68F34529" w14:textId="77777777" w:rsidR="0045053A" w:rsidRPr="00ED1E7D" w:rsidRDefault="0045053A" w:rsidP="00241112">
      <w:pPr>
        <w:jc w:val="center"/>
        <w:rPr>
          <w:rFonts w:cs="Times New Roman"/>
          <w:sz w:val="28"/>
        </w:rPr>
      </w:pPr>
    </w:p>
    <w:p w14:paraId="57B11BF2" w14:textId="77777777" w:rsidR="0045053A" w:rsidRPr="00ED1E7D" w:rsidRDefault="0045053A" w:rsidP="00241112">
      <w:pPr>
        <w:jc w:val="center"/>
        <w:rPr>
          <w:rFonts w:cs="Times New Roman"/>
          <w:sz w:val="28"/>
        </w:rPr>
      </w:pPr>
    </w:p>
    <w:p w14:paraId="4089FBE4" w14:textId="77777777" w:rsidR="0045053A" w:rsidRPr="00ED1E7D" w:rsidRDefault="0045053A" w:rsidP="00241112">
      <w:pPr>
        <w:jc w:val="center"/>
        <w:rPr>
          <w:rFonts w:cs="Times New Roman"/>
          <w:b/>
          <w:sz w:val="28"/>
        </w:rPr>
      </w:pPr>
    </w:p>
    <w:p w14:paraId="08911FAA" w14:textId="15062B61" w:rsidR="0045053A" w:rsidRPr="00ED1E7D" w:rsidDel="006660E9" w:rsidRDefault="0045053A" w:rsidP="00241112">
      <w:pPr>
        <w:jc w:val="center"/>
        <w:rPr>
          <w:del w:id="3" w:author="Linh Tran" w:date="2024-07-07T23:26:00Z" w16du:dateUtc="2024-07-07T16:26:00Z"/>
          <w:rFonts w:cs="Times New Roman"/>
          <w:b/>
          <w:sz w:val="28"/>
        </w:rPr>
      </w:pPr>
      <w:del w:id="4" w:author="Linh Tran" w:date="2024-07-07T23:26:00Z" w16du:dateUtc="2024-07-07T16:26:00Z">
        <w:r w:rsidRPr="00ED1E7D" w:rsidDel="006660E9">
          <w:rPr>
            <w:rFonts w:cs="Times New Roman"/>
            <w:b/>
            <w:sz w:val="28"/>
          </w:rPr>
          <w:delText>&lt;TÊN SINH VIÊN&gt;</w:delText>
        </w:r>
      </w:del>
      <w:ins w:id="5" w:author="Linh Tran" w:date="2024-07-07T23:41:00Z" w16du:dateUtc="2024-07-07T16:41:00Z">
        <w:r w:rsidR="009421EE" w:rsidRPr="00ED1E7D">
          <w:rPr>
            <w:rFonts w:cs="Times New Roman"/>
            <w:b/>
            <w:sz w:val="28"/>
          </w:rPr>
          <w:t>TRẦN NHỰT LINH</w:t>
        </w:r>
      </w:ins>
    </w:p>
    <w:p w14:paraId="42787B53" w14:textId="77777777" w:rsidR="0045053A" w:rsidRPr="00ED1E7D" w:rsidRDefault="0045053A" w:rsidP="00241112">
      <w:pPr>
        <w:jc w:val="center"/>
        <w:rPr>
          <w:rFonts w:cs="Times New Roman"/>
          <w:sz w:val="28"/>
        </w:rPr>
      </w:pPr>
    </w:p>
    <w:p w14:paraId="231FEC55" w14:textId="7DDD0A17" w:rsidR="0045053A" w:rsidRPr="00ED1E7D" w:rsidRDefault="009421EE" w:rsidP="00241112">
      <w:pPr>
        <w:jc w:val="center"/>
        <w:rPr>
          <w:rFonts w:cs="Times New Roman"/>
          <w:b/>
          <w:sz w:val="28"/>
        </w:rPr>
      </w:pPr>
      <w:ins w:id="6" w:author="Linh Tran" w:date="2024-07-07T23:41:00Z" w16du:dateUtc="2024-07-07T16:41:00Z">
        <w:r w:rsidRPr="00ED1E7D">
          <w:rPr>
            <w:rFonts w:cs="Times New Roman"/>
            <w:b/>
            <w:sz w:val="28"/>
          </w:rPr>
          <w:t>HOÀNG TRÍ TƯỜNG</w:t>
        </w:r>
      </w:ins>
    </w:p>
    <w:p w14:paraId="1ABA2FCE" w14:textId="77777777" w:rsidR="0045053A" w:rsidRPr="00ED1E7D" w:rsidRDefault="0045053A" w:rsidP="00241112">
      <w:pPr>
        <w:jc w:val="center"/>
        <w:rPr>
          <w:rFonts w:cs="Times New Roman"/>
          <w:b/>
          <w:sz w:val="28"/>
        </w:rPr>
      </w:pPr>
    </w:p>
    <w:p w14:paraId="73C8AAC7" w14:textId="50D9587B" w:rsidR="0045053A" w:rsidRPr="00ED1E7D" w:rsidRDefault="0045053A" w:rsidP="00241112">
      <w:pPr>
        <w:jc w:val="center"/>
        <w:rPr>
          <w:rFonts w:cs="Times New Roman"/>
          <w:b/>
          <w:sz w:val="28"/>
        </w:rPr>
      </w:pPr>
      <w:del w:id="7" w:author="Linh Tran" w:date="2024-07-07T23:26:00Z" w16du:dateUtc="2024-07-07T16:26:00Z">
        <w:r w:rsidRPr="00ED1E7D" w:rsidDel="006660E9">
          <w:rPr>
            <w:rFonts w:cs="Times New Roman"/>
            <w:b/>
            <w:sz w:val="32"/>
            <w:szCs w:val="32"/>
          </w:rPr>
          <w:delText>KHÓA LUẬN TỐT NGHIỆP</w:delText>
        </w:r>
      </w:del>
      <w:ins w:id="8" w:author="Linh Tran" w:date="2024-07-07T23:26:00Z" w16du:dateUtc="2024-07-07T16:26:00Z">
        <w:r w:rsidR="006660E9" w:rsidRPr="00ED1E7D">
          <w:rPr>
            <w:rFonts w:cs="Times New Roman"/>
            <w:b/>
            <w:sz w:val="32"/>
            <w:szCs w:val="32"/>
          </w:rPr>
          <w:t>ĐỒ ÁN CHUYÊN NGÀNH</w:t>
        </w:r>
      </w:ins>
    </w:p>
    <w:p w14:paraId="744C964A" w14:textId="54B9DF95" w:rsidR="0045053A" w:rsidRPr="009434EA" w:rsidRDefault="006660E9" w:rsidP="00241112">
      <w:pPr>
        <w:jc w:val="center"/>
        <w:rPr>
          <w:rFonts w:cs="Times New Roman"/>
          <w:b/>
          <w:sz w:val="36"/>
          <w:szCs w:val="36"/>
        </w:rPr>
      </w:pPr>
      <w:ins w:id="9" w:author="Linh Tran" w:date="2024-07-07T23:27:00Z" w16du:dateUtc="2024-07-07T16:27:00Z">
        <w:r w:rsidRPr="009434EA">
          <w:rPr>
            <w:rFonts w:cs="Times New Roman"/>
            <w:b/>
            <w:sz w:val="36"/>
            <w:szCs w:val="36"/>
          </w:rPr>
          <w:t xml:space="preserve">TÌM HIỂU VÀ ĐÁNH GIÁ CÁC MÔ HÌNH </w:t>
        </w:r>
        <w:r w:rsidRPr="00CC087D">
          <w:rPr>
            <w:rFonts w:cs="Times New Roman"/>
            <w:b/>
            <w:sz w:val="36"/>
            <w:szCs w:val="36"/>
          </w:rPr>
          <w:t>CI/CD</w:t>
        </w:r>
      </w:ins>
      <w:del w:id="10" w:author="Linh Tran" w:date="2024-07-07T23:26:00Z" w16du:dateUtc="2024-07-07T16:26:00Z">
        <w:r w:rsidR="0045053A" w:rsidRPr="00ED1E7D" w:rsidDel="006660E9">
          <w:rPr>
            <w:rFonts w:cs="Times New Roman"/>
            <w:b/>
            <w:sz w:val="36"/>
            <w:szCs w:val="36"/>
          </w:rPr>
          <w:delText>&lt;TÊN KHÓA LUẬN TỐT NGHIỆP</w:delText>
        </w:r>
        <w:r w:rsidR="0045053A" w:rsidRPr="00ED1E7D" w:rsidDel="006660E9">
          <w:rPr>
            <w:rFonts w:cs="Times New Roman"/>
            <w:b/>
            <w:sz w:val="36"/>
            <w:szCs w:val="36"/>
            <w:rPrChange w:id="11" w:author="Trần Nhựt Linh" w:date="2024-07-08T09:15:00Z" w16du:dateUtc="2024-07-08T02:15:00Z">
              <w:rPr>
                <w:rFonts w:cstheme="majorHAnsi"/>
                <w:b/>
                <w:sz w:val="36"/>
                <w:szCs w:val="36"/>
              </w:rPr>
            </w:rPrChange>
          </w:rPr>
          <w:delText>&gt;</w:delText>
        </w:r>
      </w:del>
    </w:p>
    <w:p w14:paraId="392E9AC8" w14:textId="3BF0D7C8" w:rsidR="008F7660" w:rsidRPr="00ED1E7D" w:rsidDel="006660E9" w:rsidRDefault="006660E9" w:rsidP="00241112">
      <w:pPr>
        <w:jc w:val="center"/>
        <w:rPr>
          <w:del w:id="12" w:author="Linh Tran" w:date="2024-07-07T23:27:00Z" w16du:dateUtc="2024-07-07T16:27:00Z"/>
          <w:rFonts w:cs="Times New Roman"/>
          <w:b/>
          <w:color w:val="000000" w:themeColor="text1"/>
          <w:sz w:val="32"/>
          <w:szCs w:val="32"/>
          <w:lang w:val="en-US"/>
        </w:rPr>
      </w:pPr>
      <w:ins w:id="13" w:author="Linh Tran" w:date="2024-07-07T23:27:00Z" w16du:dateUtc="2024-07-07T16:27:00Z">
        <w:r w:rsidRPr="00ED1E7D">
          <w:rPr>
            <w:rFonts w:cs="Times New Roman"/>
            <w:b/>
            <w:color w:val="FF0000"/>
            <w:sz w:val="32"/>
            <w:szCs w:val="32"/>
          </w:rPr>
          <w:t xml:space="preserve">Researching and evaluating CI/CD </w:t>
        </w:r>
      </w:ins>
      <w:ins w:id="14" w:author="Linh Tran" w:date="2024-07-07T23:28:00Z" w16du:dateUtc="2024-07-07T16:28:00Z">
        <w:r w:rsidRPr="00ED1E7D">
          <w:rPr>
            <w:rFonts w:cs="Times New Roman"/>
            <w:b/>
            <w:color w:val="FF0000"/>
            <w:sz w:val="32"/>
            <w:szCs w:val="32"/>
          </w:rPr>
          <w:t>models</w:t>
        </w:r>
      </w:ins>
      <w:del w:id="15" w:author="Linh Tran" w:date="2024-07-07T23:27:00Z" w16du:dateUtc="2024-07-07T16:27:00Z">
        <w:r w:rsidR="008F7660" w:rsidRPr="00ED1E7D" w:rsidDel="006660E9">
          <w:rPr>
            <w:rFonts w:cs="Times New Roman"/>
            <w:b/>
            <w:color w:val="FF0000"/>
            <w:sz w:val="32"/>
            <w:szCs w:val="32"/>
          </w:rPr>
          <w:delText>&lt;Tên khóa luận Tiếng Anh&gt;</w:delText>
        </w:r>
      </w:del>
    </w:p>
    <w:p w14:paraId="4BF4B4E9" w14:textId="77777777" w:rsidR="0045053A" w:rsidRPr="009434EA" w:rsidRDefault="0045053A" w:rsidP="00241112">
      <w:pPr>
        <w:jc w:val="center"/>
        <w:rPr>
          <w:rFonts w:cs="Times New Roman"/>
          <w:sz w:val="28"/>
        </w:rPr>
      </w:pPr>
    </w:p>
    <w:p w14:paraId="05CD28B6" w14:textId="77777777" w:rsidR="0045053A" w:rsidRPr="009434EA" w:rsidRDefault="0045053A" w:rsidP="00241112">
      <w:pPr>
        <w:jc w:val="center"/>
        <w:rPr>
          <w:rFonts w:cs="Times New Roman"/>
          <w:sz w:val="28"/>
        </w:rPr>
      </w:pPr>
    </w:p>
    <w:p w14:paraId="2A9F8E55" w14:textId="1AF5FDD3" w:rsidR="0045053A" w:rsidRPr="00ED1E7D" w:rsidRDefault="0045053A" w:rsidP="00241112">
      <w:pPr>
        <w:jc w:val="center"/>
        <w:rPr>
          <w:rFonts w:cs="Times New Roman"/>
          <w:b/>
          <w:sz w:val="28"/>
        </w:rPr>
      </w:pPr>
      <w:del w:id="16" w:author="Linh Tran" w:date="2024-07-07T23:28:00Z" w16du:dateUtc="2024-07-07T16:28:00Z">
        <w:r w:rsidRPr="00ED1E7D" w:rsidDel="006660E9">
          <w:rPr>
            <w:rFonts w:cs="Times New Roman"/>
            <w:b/>
            <w:sz w:val="28"/>
          </w:rPr>
          <w:delText xml:space="preserve">KỸ SƯ/ </w:delText>
        </w:r>
      </w:del>
      <w:r w:rsidRPr="00ED1E7D">
        <w:rPr>
          <w:rFonts w:cs="Times New Roman"/>
          <w:b/>
          <w:sz w:val="28"/>
        </w:rPr>
        <w:t xml:space="preserve">CỬ NHÂN NGÀNH </w:t>
      </w:r>
      <w:del w:id="17" w:author="Linh Tran" w:date="2024-07-07T23:28:00Z" w16du:dateUtc="2024-07-07T16:28:00Z">
        <w:r w:rsidRPr="00ED1E7D" w:rsidDel="006660E9">
          <w:rPr>
            <w:rFonts w:cs="Times New Roman"/>
            <w:b/>
            <w:sz w:val="28"/>
          </w:rPr>
          <w:delText>&lt;TÊN NGÀNH&gt;</w:delText>
        </w:r>
      </w:del>
      <w:ins w:id="18" w:author="Linh Tran" w:date="2024-07-07T23:28:00Z" w16du:dateUtc="2024-07-07T16:28:00Z">
        <w:r w:rsidR="006660E9" w:rsidRPr="00ED1E7D">
          <w:rPr>
            <w:rFonts w:cs="Times New Roman"/>
            <w:b/>
            <w:sz w:val="28"/>
          </w:rPr>
          <w:t>MẠNG MÁY TÍNH VÀ TRUYỀN THÔNG DỮ LIỆU</w:t>
        </w:r>
      </w:ins>
    </w:p>
    <w:p w14:paraId="46241FE8" w14:textId="77777777" w:rsidR="0045053A" w:rsidRPr="009434EA" w:rsidRDefault="0045053A" w:rsidP="00241112">
      <w:pPr>
        <w:jc w:val="center"/>
        <w:rPr>
          <w:rFonts w:cs="Times New Roman"/>
          <w:sz w:val="28"/>
        </w:rPr>
      </w:pPr>
    </w:p>
    <w:p w14:paraId="72E8D6A1" w14:textId="77777777" w:rsidR="0045053A" w:rsidRPr="009434EA" w:rsidRDefault="0045053A" w:rsidP="00241112">
      <w:pPr>
        <w:ind w:left="1440" w:firstLine="720"/>
        <w:jc w:val="center"/>
        <w:rPr>
          <w:rFonts w:cs="Times New Roman"/>
          <w:sz w:val="28"/>
        </w:rPr>
      </w:pPr>
    </w:p>
    <w:p w14:paraId="697EC609" w14:textId="77777777" w:rsidR="0045053A" w:rsidRPr="009434EA" w:rsidRDefault="0045053A" w:rsidP="00241112">
      <w:pPr>
        <w:ind w:left="1440" w:firstLine="720"/>
        <w:jc w:val="center"/>
        <w:rPr>
          <w:rFonts w:cs="Times New Roman"/>
          <w:sz w:val="28"/>
        </w:rPr>
      </w:pPr>
    </w:p>
    <w:p w14:paraId="3F8048AC" w14:textId="77777777" w:rsidR="0045053A" w:rsidRPr="009434EA" w:rsidRDefault="0045053A" w:rsidP="00241112">
      <w:pPr>
        <w:rPr>
          <w:rFonts w:cs="Times New Roman"/>
          <w:sz w:val="28"/>
        </w:rPr>
      </w:pPr>
    </w:p>
    <w:p w14:paraId="3770BC8F" w14:textId="77777777" w:rsidR="0045053A" w:rsidRPr="009434EA" w:rsidRDefault="0045053A" w:rsidP="00241112">
      <w:pPr>
        <w:rPr>
          <w:rFonts w:cs="Times New Roman"/>
          <w:sz w:val="28"/>
        </w:rPr>
      </w:pPr>
    </w:p>
    <w:p w14:paraId="7AFE9E20" w14:textId="77777777" w:rsidR="0045053A" w:rsidRPr="009434EA" w:rsidRDefault="0045053A" w:rsidP="00241112">
      <w:pPr>
        <w:jc w:val="center"/>
        <w:rPr>
          <w:rFonts w:cs="Times New Roman"/>
          <w:b/>
          <w:szCs w:val="26"/>
        </w:rPr>
      </w:pPr>
    </w:p>
    <w:p w14:paraId="15052C36" w14:textId="77777777" w:rsidR="0045053A" w:rsidRPr="009434EA" w:rsidRDefault="0045053A" w:rsidP="00241112">
      <w:pPr>
        <w:jc w:val="center"/>
        <w:rPr>
          <w:rFonts w:cs="Times New Roman"/>
          <w:b/>
          <w:szCs w:val="26"/>
        </w:rPr>
      </w:pPr>
    </w:p>
    <w:p w14:paraId="027DCD64" w14:textId="25CF2089" w:rsidR="0045053A" w:rsidRPr="00ED1E7D" w:rsidRDefault="0045053A" w:rsidP="00241112">
      <w:pPr>
        <w:jc w:val="center"/>
        <w:rPr>
          <w:rFonts w:cs="Times New Roman"/>
          <w:b/>
          <w:szCs w:val="26"/>
        </w:rPr>
      </w:pPr>
      <w:r w:rsidRPr="00ED1E7D">
        <w:rPr>
          <w:rFonts w:cs="Times New Roman"/>
          <w:b/>
          <w:szCs w:val="26"/>
        </w:rPr>
        <w:t xml:space="preserve">TP. HỒ CHÍ MINH, </w:t>
      </w:r>
      <w:ins w:id="19" w:author="Linh Tran" w:date="2024-07-07T23:28:00Z" w16du:dateUtc="2024-07-07T16:28:00Z">
        <w:r w:rsidR="006660E9" w:rsidRPr="00ED1E7D">
          <w:rPr>
            <w:rFonts w:cs="Times New Roman"/>
            <w:b/>
            <w:szCs w:val="26"/>
          </w:rPr>
          <w:t>2024</w:t>
        </w:r>
      </w:ins>
      <w:del w:id="20" w:author="Linh Tran" w:date="2024-07-07T23:28:00Z" w16du:dateUtc="2024-07-07T16:28:00Z">
        <w:r w:rsidRPr="00ED1E7D" w:rsidDel="006660E9">
          <w:rPr>
            <w:rFonts w:cs="Times New Roman"/>
            <w:b/>
            <w:szCs w:val="26"/>
          </w:rPr>
          <w:delText>&lt;NĂM&gt;</w:delText>
        </w:r>
      </w:del>
    </w:p>
    <w:p w14:paraId="2F3D2A87" w14:textId="77777777" w:rsidR="00A1168A" w:rsidRPr="009434EA" w:rsidRDefault="00A1168A" w:rsidP="00241112">
      <w:pPr>
        <w:jc w:val="center"/>
        <w:rPr>
          <w:rFonts w:cs="Times New Roman"/>
          <w:b/>
          <w:szCs w:val="26"/>
        </w:rPr>
        <w:sectPr w:rsidR="00A1168A" w:rsidRPr="009434E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8955589" w14:textId="77777777" w:rsidR="00A1168A" w:rsidRPr="00ED1E7D" w:rsidRDefault="00A1168A" w:rsidP="00241112">
      <w:pPr>
        <w:jc w:val="center"/>
        <w:rPr>
          <w:rFonts w:cs="Times New Roman"/>
          <w:b/>
          <w:sz w:val="28"/>
          <w:szCs w:val="28"/>
        </w:rPr>
      </w:pPr>
      <w:r w:rsidRPr="00ED1E7D">
        <w:rPr>
          <w:rFonts w:cs="Times New Roman"/>
          <w:b/>
          <w:sz w:val="28"/>
          <w:szCs w:val="28"/>
        </w:rPr>
        <w:lastRenderedPageBreak/>
        <w:t>ĐẠI HỌC QUỐC GIA TP. HỒ CHÍ MINH</w:t>
      </w:r>
    </w:p>
    <w:p w14:paraId="73FF471A" w14:textId="77777777" w:rsidR="00A1168A" w:rsidRPr="00ED1E7D" w:rsidRDefault="00A1168A" w:rsidP="00241112">
      <w:pPr>
        <w:spacing w:before="60" w:after="60"/>
        <w:jc w:val="center"/>
        <w:rPr>
          <w:rFonts w:cs="Times New Roman"/>
          <w:sz w:val="28"/>
          <w:szCs w:val="28"/>
        </w:rPr>
      </w:pPr>
      <w:r w:rsidRPr="00ED1E7D">
        <w:rPr>
          <w:rFonts w:cs="Times New Roman"/>
          <w:b/>
          <w:sz w:val="32"/>
          <w:szCs w:val="26"/>
        </w:rPr>
        <w:t>TRƯỜNG ĐẠI HỌC CÔNG NGHỆ THÔNG TIN</w:t>
      </w:r>
    </w:p>
    <w:p w14:paraId="2357A496" w14:textId="12086082" w:rsidR="00A1168A" w:rsidRPr="00ED1E7D" w:rsidRDefault="00A1168A" w:rsidP="00241112">
      <w:pPr>
        <w:spacing w:before="60" w:after="60"/>
        <w:jc w:val="center"/>
        <w:rPr>
          <w:rFonts w:cs="Times New Roman"/>
          <w:b/>
          <w:sz w:val="36"/>
          <w:szCs w:val="26"/>
        </w:rPr>
      </w:pPr>
      <w:r w:rsidRPr="00ED1E7D">
        <w:rPr>
          <w:rFonts w:cs="Times New Roman"/>
          <w:b/>
          <w:sz w:val="32"/>
          <w:szCs w:val="28"/>
        </w:rPr>
        <w:t>KHOA</w:t>
      </w:r>
      <w:ins w:id="21" w:author="Linh Tran" w:date="2024-07-07T23:33:00Z" w16du:dateUtc="2024-07-07T16:33:00Z">
        <w:r w:rsidR="006660E9" w:rsidRPr="00ED1E7D">
          <w:rPr>
            <w:rFonts w:cs="Times New Roman"/>
            <w:b/>
            <w:sz w:val="32"/>
            <w:szCs w:val="28"/>
          </w:rPr>
          <w:t xml:space="preserve"> MẠNG MÁY TÍNH VÀ TRUYỀN THÔNG</w:t>
        </w:r>
      </w:ins>
      <w:del w:id="22" w:author="Linh Tran" w:date="2024-07-07T23:33:00Z" w16du:dateUtc="2024-07-07T16:33:00Z">
        <w:r w:rsidRPr="00ED1E7D" w:rsidDel="006660E9">
          <w:rPr>
            <w:rFonts w:cs="Times New Roman"/>
            <w:b/>
            <w:sz w:val="32"/>
            <w:szCs w:val="28"/>
          </w:rPr>
          <w:delText>………….</w:delText>
        </w:r>
      </w:del>
    </w:p>
    <w:p w14:paraId="7451D6F2" w14:textId="77777777" w:rsidR="00A1168A" w:rsidRPr="00ED1E7D" w:rsidRDefault="00A1168A" w:rsidP="00241112">
      <w:pPr>
        <w:jc w:val="center"/>
        <w:rPr>
          <w:rFonts w:cs="Times New Roman"/>
          <w:sz w:val="28"/>
        </w:rPr>
      </w:pPr>
    </w:p>
    <w:p w14:paraId="02AFF48F" w14:textId="77777777" w:rsidR="00A1168A" w:rsidRPr="00ED1E7D" w:rsidRDefault="00A1168A" w:rsidP="00241112">
      <w:pPr>
        <w:jc w:val="center"/>
        <w:rPr>
          <w:rFonts w:cs="Times New Roman"/>
          <w:sz w:val="28"/>
        </w:rPr>
      </w:pPr>
    </w:p>
    <w:p w14:paraId="3345C221" w14:textId="77777777" w:rsidR="00A1168A" w:rsidRPr="00ED1E7D" w:rsidRDefault="00A1168A" w:rsidP="00241112">
      <w:pPr>
        <w:jc w:val="center"/>
        <w:rPr>
          <w:rFonts w:cs="Times New Roman"/>
          <w:sz w:val="28"/>
        </w:rPr>
      </w:pPr>
    </w:p>
    <w:p w14:paraId="16353DF7" w14:textId="26C2BA7E" w:rsidR="00A1168A" w:rsidRPr="00ED1E7D" w:rsidRDefault="00A1168A" w:rsidP="00241112">
      <w:pPr>
        <w:jc w:val="center"/>
        <w:rPr>
          <w:ins w:id="23" w:author="Linh Tran" w:date="2024-07-07T23:33:00Z" w16du:dateUtc="2024-07-07T16:33:00Z"/>
          <w:rFonts w:cs="Times New Roman"/>
          <w:b/>
          <w:sz w:val="28"/>
          <w:szCs w:val="28"/>
        </w:rPr>
      </w:pPr>
      <w:del w:id="24" w:author="Linh Tran" w:date="2024-07-07T23:33:00Z" w16du:dateUtc="2024-07-07T16:33:00Z">
        <w:r w:rsidRPr="00ED1E7D" w:rsidDel="006660E9">
          <w:rPr>
            <w:rFonts w:cs="Times New Roman"/>
            <w:b/>
            <w:sz w:val="28"/>
            <w:szCs w:val="28"/>
          </w:rPr>
          <w:delText xml:space="preserve">&lt;TÊN SINH VIÊN&gt; </w:delText>
        </w:r>
      </w:del>
      <w:ins w:id="25" w:author="Linh Tran" w:date="2024-07-07T23:33:00Z" w16du:dateUtc="2024-07-07T16:33:00Z">
        <w:r w:rsidR="006660E9" w:rsidRPr="00ED1E7D">
          <w:rPr>
            <w:rFonts w:cs="Times New Roman"/>
            <w:b/>
            <w:sz w:val="28"/>
            <w:szCs w:val="28"/>
          </w:rPr>
          <w:t xml:space="preserve">TRẦN NHỰT LINH </w:t>
        </w:r>
      </w:ins>
      <w:r w:rsidRPr="00ED1E7D">
        <w:rPr>
          <w:rFonts w:cs="Times New Roman"/>
          <w:b/>
          <w:sz w:val="28"/>
          <w:szCs w:val="28"/>
        </w:rPr>
        <w:t>–</w:t>
      </w:r>
      <w:ins w:id="26" w:author="Linh Tran" w:date="2024-07-07T23:33:00Z" w16du:dateUtc="2024-07-07T16:33:00Z">
        <w:r w:rsidR="006660E9" w:rsidRPr="00ED1E7D">
          <w:rPr>
            <w:rFonts w:cs="Times New Roman"/>
            <w:b/>
            <w:sz w:val="28"/>
            <w:szCs w:val="28"/>
          </w:rPr>
          <w:t xml:space="preserve"> 21521081</w:t>
        </w:r>
      </w:ins>
      <w:del w:id="27" w:author="Linh Tran" w:date="2024-07-07T23:33:00Z" w16du:dateUtc="2024-07-07T16:33:00Z">
        <w:r w:rsidRPr="00ED1E7D" w:rsidDel="006660E9">
          <w:rPr>
            <w:rFonts w:cs="Times New Roman"/>
            <w:b/>
            <w:sz w:val="28"/>
            <w:szCs w:val="28"/>
          </w:rPr>
          <w:delText xml:space="preserve"> &lt;MÃ SINH VIÊN&gt;</w:delText>
        </w:r>
      </w:del>
    </w:p>
    <w:p w14:paraId="2394F25B" w14:textId="72663F7C" w:rsidR="006660E9" w:rsidRPr="00ED1E7D" w:rsidRDefault="006660E9" w:rsidP="00241112">
      <w:pPr>
        <w:jc w:val="center"/>
        <w:rPr>
          <w:rFonts w:cs="Times New Roman"/>
          <w:b/>
          <w:sz w:val="28"/>
          <w:szCs w:val="28"/>
        </w:rPr>
      </w:pPr>
      <w:ins w:id="28" w:author="Linh Tran" w:date="2024-07-07T23:33:00Z" w16du:dateUtc="2024-07-07T16:33:00Z">
        <w:r w:rsidRPr="00ED1E7D">
          <w:rPr>
            <w:rFonts w:cs="Times New Roman"/>
            <w:b/>
            <w:sz w:val="28"/>
            <w:szCs w:val="28"/>
          </w:rPr>
          <w:t>HOÀNG TRÍ TƯỜNG – 21521654</w:t>
        </w:r>
      </w:ins>
    </w:p>
    <w:p w14:paraId="1396EC46" w14:textId="77777777" w:rsidR="00A1168A" w:rsidRPr="00ED1E7D" w:rsidRDefault="00A1168A" w:rsidP="00241112">
      <w:pPr>
        <w:jc w:val="center"/>
        <w:rPr>
          <w:rFonts w:cs="Times New Roman"/>
          <w:sz w:val="28"/>
        </w:rPr>
      </w:pPr>
    </w:p>
    <w:p w14:paraId="1FF2EE1B" w14:textId="77777777" w:rsidR="00A1168A" w:rsidRPr="00ED1E7D" w:rsidRDefault="00A1168A" w:rsidP="00241112">
      <w:pPr>
        <w:jc w:val="center"/>
        <w:rPr>
          <w:rFonts w:cs="Times New Roman"/>
          <w:sz w:val="28"/>
        </w:rPr>
      </w:pPr>
    </w:p>
    <w:p w14:paraId="45A54FE2" w14:textId="77777777" w:rsidR="00A1168A" w:rsidRPr="00ED1E7D" w:rsidRDefault="00A1168A" w:rsidP="00241112">
      <w:pPr>
        <w:jc w:val="center"/>
        <w:rPr>
          <w:rFonts w:cs="Times New Roman"/>
          <w:sz w:val="28"/>
        </w:rPr>
      </w:pPr>
    </w:p>
    <w:p w14:paraId="71F67547" w14:textId="520D9B3B" w:rsidR="00A1168A" w:rsidRPr="00ED1E7D" w:rsidRDefault="006660E9" w:rsidP="00241112">
      <w:pPr>
        <w:jc w:val="center"/>
        <w:rPr>
          <w:rFonts w:cs="Times New Roman"/>
          <w:b/>
          <w:sz w:val="32"/>
        </w:rPr>
      </w:pPr>
      <w:ins w:id="29" w:author="Linh Tran" w:date="2024-07-07T23:34:00Z" w16du:dateUtc="2024-07-07T16:34:00Z">
        <w:r w:rsidRPr="00ED1E7D">
          <w:rPr>
            <w:rFonts w:cs="Times New Roman"/>
            <w:b/>
            <w:sz w:val="32"/>
          </w:rPr>
          <w:t>ĐỒ ÁN CHUYÊN NGÀNH</w:t>
        </w:r>
      </w:ins>
      <w:del w:id="30" w:author="Linh Tran" w:date="2024-07-07T23:33:00Z" w16du:dateUtc="2024-07-07T16:33:00Z">
        <w:r w:rsidR="00A1168A" w:rsidRPr="00ED1E7D" w:rsidDel="006660E9">
          <w:rPr>
            <w:rFonts w:cs="Times New Roman"/>
            <w:b/>
            <w:sz w:val="32"/>
          </w:rPr>
          <w:delText>KHÓA LUẬN TỐT NGHIỆP</w:delText>
        </w:r>
      </w:del>
    </w:p>
    <w:p w14:paraId="16FE1F61" w14:textId="743ED024" w:rsidR="00A1168A" w:rsidRPr="00ED1E7D" w:rsidRDefault="006660E9" w:rsidP="00241112">
      <w:pPr>
        <w:jc w:val="center"/>
        <w:rPr>
          <w:rFonts w:cs="Times New Roman"/>
          <w:b/>
          <w:sz w:val="36"/>
          <w:szCs w:val="36"/>
        </w:rPr>
      </w:pPr>
      <w:ins w:id="31" w:author="Linh Tran" w:date="2024-07-07T23:34:00Z" w16du:dateUtc="2024-07-07T16:34:00Z">
        <w:r w:rsidRPr="00ED1E7D">
          <w:rPr>
            <w:rFonts w:cs="Times New Roman"/>
            <w:b/>
            <w:sz w:val="36"/>
            <w:szCs w:val="36"/>
          </w:rPr>
          <w:t>TÌM HIỂU VÀ ĐÁNH GIÁ CÁC MÔ HÌNH CI/CD</w:t>
        </w:r>
      </w:ins>
      <w:del w:id="32" w:author="Linh Tran" w:date="2024-07-07T23:34:00Z" w16du:dateUtc="2024-07-07T16:34:00Z">
        <w:r w:rsidR="00A1168A" w:rsidRPr="00ED1E7D" w:rsidDel="006660E9">
          <w:rPr>
            <w:rFonts w:cs="Times New Roman"/>
            <w:b/>
            <w:sz w:val="36"/>
            <w:szCs w:val="36"/>
          </w:rPr>
          <w:delText>&lt;TÊN KHÓA LUẬN&gt;</w:delText>
        </w:r>
      </w:del>
    </w:p>
    <w:p w14:paraId="2E068602" w14:textId="652E30C0" w:rsidR="00F8256B" w:rsidRPr="00ED1E7D" w:rsidDel="006660E9" w:rsidRDefault="006660E9" w:rsidP="00241112">
      <w:pPr>
        <w:jc w:val="center"/>
        <w:rPr>
          <w:del w:id="33" w:author="Linh Tran" w:date="2024-07-07T23:34:00Z" w16du:dateUtc="2024-07-07T16:34:00Z"/>
          <w:rFonts w:cs="Times New Roman"/>
          <w:b/>
          <w:color w:val="000000" w:themeColor="text1"/>
          <w:sz w:val="32"/>
          <w:szCs w:val="32"/>
          <w:lang w:val="en-US"/>
        </w:rPr>
      </w:pPr>
      <w:ins w:id="34" w:author="Linh Tran" w:date="2024-07-07T23:34:00Z" w16du:dateUtc="2024-07-07T16:34:00Z">
        <w:r w:rsidRPr="00ED1E7D">
          <w:rPr>
            <w:rFonts w:cs="Times New Roman"/>
            <w:b/>
            <w:color w:val="FF0000"/>
            <w:sz w:val="32"/>
            <w:szCs w:val="32"/>
          </w:rPr>
          <w:t>Researching and evaluating CI/CD models</w:t>
        </w:r>
      </w:ins>
      <w:del w:id="35" w:author="Linh Tran" w:date="2024-07-07T23:34:00Z" w16du:dateUtc="2024-07-07T16:34:00Z">
        <w:r w:rsidR="00F8256B" w:rsidRPr="00ED1E7D" w:rsidDel="006660E9">
          <w:rPr>
            <w:rFonts w:cs="Times New Roman"/>
            <w:b/>
            <w:color w:val="FF0000"/>
            <w:sz w:val="32"/>
            <w:szCs w:val="32"/>
          </w:rPr>
          <w:delText>&lt;Tên khóa luận Tiếng Anh&gt;</w:delText>
        </w:r>
      </w:del>
    </w:p>
    <w:p w14:paraId="4B4FD64A" w14:textId="77777777" w:rsidR="00F8256B" w:rsidRPr="00ED1E7D" w:rsidRDefault="00F8256B" w:rsidP="00241112">
      <w:pPr>
        <w:jc w:val="center"/>
        <w:rPr>
          <w:rFonts w:cs="Times New Roman"/>
          <w:b/>
          <w:sz w:val="36"/>
          <w:szCs w:val="36"/>
          <w:lang w:val="en-US"/>
        </w:rPr>
      </w:pPr>
    </w:p>
    <w:p w14:paraId="50DCAD5F" w14:textId="77777777" w:rsidR="00A1168A" w:rsidRPr="00ED1E7D" w:rsidRDefault="00A1168A" w:rsidP="00241112">
      <w:pPr>
        <w:rPr>
          <w:rFonts w:cs="Times New Roman"/>
          <w:sz w:val="28"/>
          <w:lang w:val="en-US"/>
        </w:rPr>
      </w:pPr>
    </w:p>
    <w:p w14:paraId="3CF40335" w14:textId="1C674E7B" w:rsidR="00A1168A" w:rsidRPr="00ED1E7D" w:rsidRDefault="00A1168A" w:rsidP="00241112">
      <w:pPr>
        <w:jc w:val="center"/>
        <w:rPr>
          <w:rFonts w:cs="Times New Roman"/>
          <w:b/>
          <w:sz w:val="28"/>
        </w:rPr>
      </w:pPr>
      <w:del w:id="36" w:author="Linh Tran" w:date="2024-07-07T23:34:00Z" w16du:dateUtc="2024-07-07T16:34:00Z">
        <w:r w:rsidRPr="00ED1E7D" w:rsidDel="006660E9">
          <w:rPr>
            <w:rFonts w:cs="Times New Roman"/>
            <w:b/>
            <w:sz w:val="28"/>
          </w:rPr>
          <w:delText xml:space="preserve">KỸ SƯ/ </w:delText>
        </w:r>
      </w:del>
      <w:r w:rsidRPr="00ED1E7D">
        <w:rPr>
          <w:rFonts w:cs="Times New Roman"/>
          <w:b/>
          <w:sz w:val="28"/>
        </w:rPr>
        <w:t>CỬ NHÂN</w:t>
      </w:r>
      <w:ins w:id="37" w:author="Linh Tran" w:date="2024-07-07T23:42:00Z" w16du:dateUtc="2024-07-07T16:42:00Z">
        <w:r w:rsidR="00E6730C" w:rsidRPr="00ED1E7D">
          <w:rPr>
            <w:rFonts w:cs="Times New Roman"/>
            <w:b/>
            <w:sz w:val="28"/>
          </w:rPr>
          <w:t xml:space="preserve"> </w:t>
        </w:r>
      </w:ins>
      <w:r w:rsidRPr="00ED1E7D">
        <w:rPr>
          <w:rFonts w:cs="Times New Roman"/>
          <w:b/>
          <w:sz w:val="28"/>
        </w:rPr>
        <w:t xml:space="preserve">NGÀNH </w:t>
      </w:r>
      <w:del w:id="38" w:author="Linh Tran" w:date="2024-07-07T23:34:00Z" w16du:dateUtc="2024-07-07T16:34:00Z">
        <w:r w:rsidRPr="00ED1E7D" w:rsidDel="006660E9">
          <w:rPr>
            <w:rFonts w:cs="Times New Roman"/>
            <w:b/>
            <w:sz w:val="28"/>
          </w:rPr>
          <w:delText>&lt;TÊN NGÀNH&gt;</w:delText>
        </w:r>
      </w:del>
      <w:ins w:id="39" w:author="Linh Tran" w:date="2024-07-07T23:34:00Z" w16du:dateUtc="2024-07-07T16:34:00Z">
        <w:r w:rsidR="006660E9" w:rsidRPr="00ED1E7D">
          <w:rPr>
            <w:rFonts w:cs="Times New Roman"/>
            <w:b/>
            <w:sz w:val="28"/>
          </w:rPr>
          <w:t>MẠNG MÁY TÍNH VÀ TRUYỀN THÔNG DỮ LIỆU</w:t>
        </w:r>
      </w:ins>
    </w:p>
    <w:p w14:paraId="782BDF18" w14:textId="77777777" w:rsidR="00A1168A" w:rsidRPr="00ED1E7D" w:rsidRDefault="00A1168A" w:rsidP="00241112">
      <w:pPr>
        <w:rPr>
          <w:rFonts w:cs="Times New Roman"/>
          <w:sz w:val="28"/>
        </w:rPr>
      </w:pPr>
    </w:p>
    <w:p w14:paraId="461A8990" w14:textId="77777777" w:rsidR="00A1168A" w:rsidRPr="00ED1E7D" w:rsidRDefault="00A1168A" w:rsidP="00241112">
      <w:pPr>
        <w:rPr>
          <w:rFonts w:cs="Times New Roman"/>
          <w:sz w:val="28"/>
        </w:rPr>
      </w:pPr>
    </w:p>
    <w:p w14:paraId="031C3E3F" w14:textId="77777777" w:rsidR="00A1168A" w:rsidRPr="00ED1E7D" w:rsidRDefault="00A1168A" w:rsidP="00241112">
      <w:pPr>
        <w:tabs>
          <w:tab w:val="left" w:pos="5265"/>
        </w:tabs>
        <w:jc w:val="center"/>
        <w:rPr>
          <w:rFonts w:cs="Times New Roman"/>
          <w:b/>
          <w:sz w:val="28"/>
        </w:rPr>
      </w:pPr>
      <w:r w:rsidRPr="00ED1E7D">
        <w:rPr>
          <w:rFonts w:cs="Times New Roman"/>
          <w:b/>
          <w:sz w:val="28"/>
        </w:rPr>
        <w:t>GIẢNG VIÊN HƯỚNG DẪN</w:t>
      </w:r>
    </w:p>
    <w:p w14:paraId="6D8C9DB2" w14:textId="7FF0FB41" w:rsidR="00A1168A" w:rsidRPr="00ED1E7D" w:rsidRDefault="00A1168A" w:rsidP="00241112">
      <w:pPr>
        <w:tabs>
          <w:tab w:val="left" w:pos="5265"/>
        </w:tabs>
        <w:jc w:val="center"/>
        <w:rPr>
          <w:rFonts w:cs="Times New Roman"/>
          <w:b/>
          <w:sz w:val="28"/>
        </w:rPr>
      </w:pPr>
      <w:del w:id="40" w:author="Linh Tran" w:date="2024-07-07T23:34:00Z" w16du:dateUtc="2024-07-07T16:34:00Z">
        <w:r w:rsidRPr="00ED1E7D" w:rsidDel="006660E9">
          <w:rPr>
            <w:rFonts w:cs="Times New Roman"/>
            <w:b/>
            <w:sz w:val="28"/>
          </w:rPr>
          <w:delText>&lt;TÊN GIẢNG VIÊN HƯỚNG DẪN&gt;</w:delText>
        </w:r>
      </w:del>
      <w:ins w:id="41" w:author="Linh Tran" w:date="2024-07-07T23:34:00Z" w16du:dateUtc="2024-07-07T16:34:00Z">
        <w:r w:rsidR="006660E9" w:rsidRPr="00ED1E7D">
          <w:rPr>
            <w:rFonts w:cs="Times New Roman"/>
            <w:b/>
            <w:sz w:val="28"/>
          </w:rPr>
          <w:t xml:space="preserve">TRẦN THỊ </w:t>
        </w:r>
      </w:ins>
      <w:ins w:id="42" w:author="Linh Tran" w:date="2024-07-07T23:35:00Z" w16du:dateUtc="2024-07-07T16:35:00Z">
        <w:r w:rsidR="006660E9" w:rsidRPr="00ED1E7D">
          <w:rPr>
            <w:rFonts w:cs="Times New Roman"/>
            <w:b/>
            <w:sz w:val="28"/>
          </w:rPr>
          <w:t>DUNG</w:t>
        </w:r>
      </w:ins>
    </w:p>
    <w:p w14:paraId="468AB951" w14:textId="77777777" w:rsidR="00A1168A" w:rsidRPr="00ED1E7D" w:rsidRDefault="00A1168A" w:rsidP="00241112">
      <w:pPr>
        <w:jc w:val="center"/>
        <w:rPr>
          <w:rFonts w:cs="Times New Roman"/>
          <w:sz w:val="28"/>
        </w:rPr>
      </w:pPr>
    </w:p>
    <w:p w14:paraId="52F42860" w14:textId="77777777" w:rsidR="00A1168A" w:rsidRPr="00ED1E7D" w:rsidRDefault="00A1168A" w:rsidP="00241112">
      <w:pPr>
        <w:rPr>
          <w:rFonts w:cs="Times New Roman"/>
          <w:sz w:val="28"/>
        </w:rPr>
      </w:pPr>
    </w:p>
    <w:p w14:paraId="7BBDBD71" w14:textId="77777777" w:rsidR="002833B6" w:rsidRPr="00ED1E7D" w:rsidRDefault="002833B6" w:rsidP="00241112">
      <w:pPr>
        <w:jc w:val="center"/>
        <w:rPr>
          <w:rFonts w:cs="Times New Roman"/>
          <w:b/>
          <w:szCs w:val="26"/>
        </w:rPr>
      </w:pPr>
    </w:p>
    <w:p w14:paraId="39199EB3" w14:textId="497AED69" w:rsidR="002219BF" w:rsidRPr="00ED1E7D" w:rsidRDefault="00A1168A" w:rsidP="00241112">
      <w:pPr>
        <w:jc w:val="center"/>
        <w:rPr>
          <w:rFonts w:cs="Times New Roman"/>
          <w:b/>
          <w:szCs w:val="26"/>
        </w:rPr>
        <w:sectPr w:rsidR="002219BF" w:rsidRPr="00ED1E7D"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ED1E7D">
        <w:rPr>
          <w:rFonts w:cs="Times New Roman"/>
          <w:b/>
          <w:szCs w:val="26"/>
        </w:rPr>
        <w:t xml:space="preserve">TP. HỒ CHÍ MINH, </w:t>
      </w:r>
      <w:ins w:id="43" w:author="Linh Tran" w:date="2024-07-07T23:41:00Z" w16du:dateUtc="2024-07-07T16:41:00Z">
        <w:r w:rsidR="009421EE" w:rsidRPr="00ED1E7D">
          <w:rPr>
            <w:rFonts w:cs="Times New Roman"/>
            <w:b/>
            <w:szCs w:val="26"/>
          </w:rPr>
          <w:t>2024</w:t>
        </w:r>
      </w:ins>
      <w:del w:id="44" w:author="Linh Tran" w:date="2024-07-07T23:41:00Z" w16du:dateUtc="2024-07-07T16:41:00Z">
        <w:r w:rsidRPr="00ED1E7D" w:rsidDel="009421EE">
          <w:rPr>
            <w:rFonts w:cs="Times New Roman"/>
            <w:b/>
            <w:szCs w:val="26"/>
          </w:rPr>
          <w:delText>&lt;NĂM</w:delText>
        </w:r>
        <w:r w:rsidR="002219BF" w:rsidRPr="00ED1E7D" w:rsidDel="009421EE">
          <w:rPr>
            <w:rFonts w:cs="Times New Roman"/>
            <w:b/>
            <w:szCs w:val="26"/>
          </w:rPr>
          <w:delText>&gt;</w:delText>
        </w:r>
      </w:del>
    </w:p>
    <w:p w14:paraId="26E9FC3D" w14:textId="0D405E72" w:rsidR="002219BF" w:rsidRPr="00ED1E7D" w:rsidDel="009421EE" w:rsidRDefault="00A75388">
      <w:pPr>
        <w:pStyle w:val="Title"/>
        <w:spacing w:line="360" w:lineRule="auto"/>
        <w:jc w:val="left"/>
        <w:rPr>
          <w:del w:id="45" w:author="Linh Tran" w:date="2024-07-07T23:40:00Z" w16du:dateUtc="2024-07-07T16:40:00Z"/>
          <w:rFonts w:cs="Times New Roman"/>
        </w:rPr>
        <w:pPrChange w:id="46" w:author="Linh Tran" w:date="2024-07-08T00:02:00Z" w16du:dateUtc="2024-07-07T17:02:00Z">
          <w:pPr>
            <w:pStyle w:val="Title"/>
          </w:pPr>
        </w:pPrChange>
      </w:pPr>
      <w:del w:id="47" w:author="Linh Tran" w:date="2024-07-07T23:40:00Z" w16du:dateUtc="2024-07-07T16:40:00Z">
        <w:r w:rsidRPr="00ED1E7D" w:rsidDel="009421EE">
          <w:rPr>
            <w:rFonts w:cs="Times New Roman"/>
          </w:rPr>
          <w:lastRenderedPageBreak/>
          <w:delText xml:space="preserve">THÔNG TIN </w:delText>
        </w:r>
        <w:r w:rsidR="002219BF" w:rsidRPr="00ED1E7D" w:rsidDel="009421EE">
          <w:rPr>
            <w:rFonts w:cs="Times New Roman"/>
          </w:rPr>
          <w:delText>HỘI Đ</w:delText>
        </w:r>
        <w:r w:rsidR="00481823" w:rsidRPr="00ED1E7D" w:rsidDel="009421EE">
          <w:rPr>
            <w:rFonts w:cs="Times New Roman"/>
          </w:rPr>
          <w:delText>Ồ</w:delText>
        </w:r>
        <w:r w:rsidR="002219BF" w:rsidRPr="00ED1E7D" w:rsidDel="009421EE">
          <w:rPr>
            <w:rFonts w:cs="Times New Roman"/>
          </w:rPr>
          <w:delText xml:space="preserve">NG </w:delText>
        </w:r>
        <w:r w:rsidRPr="00ED1E7D" w:rsidDel="009421EE">
          <w:rPr>
            <w:rFonts w:cs="Times New Roman"/>
          </w:rPr>
          <w:delText>CHẤM</w:delText>
        </w:r>
        <w:r w:rsidR="002219BF" w:rsidRPr="00ED1E7D" w:rsidDel="009421EE">
          <w:rPr>
            <w:rFonts w:cs="Times New Roman"/>
          </w:rPr>
          <w:delText xml:space="preserve"> KHÓA LUẬN</w:delText>
        </w:r>
        <w:r w:rsidRPr="00ED1E7D" w:rsidDel="009421EE">
          <w:rPr>
            <w:rFonts w:cs="Times New Roman"/>
          </w:rPr>
          <w:delText xml:space="preserve"> TỐT NGHIỆP</w:delText>
        </w:r>
      </w:del>
    </w:p>
    <w:p w14:paraId="797E8760" w14:textId="3BC52C00" w:rsidR="002219BF" w:rsidRPr="00ED1E7D" w:rsidDel="009421EE" w:rsidRDefault="002219BF" w:rsidP="00241112">
      <w:pPr>
        <w:rPr>
          <w:del w:id="48" w:author="Linh Tran" w:date="2024-07-07T23:40:00Z" w16du:dateUtc="2024-07-07T16:40:00Z"/>
          <w:rFonts w:cs="Times New Roman"/>
        </w:rPr>
      </w:pPr>
    </w:p>
    <w:p w14:paraId="061C5834" w14:textId="5BCA769D" w:rsidR="00610877" w:rsidRPr="00ED1E7D" w:rsidDel="009421EE" w:rsidRDefault="00610877" w:rsidP="00241112">
      <w:pPr>
        <w:rPr>
          <w:del w:id="49" w:author="Linh Tran" w:date="2024-07-07T23:40:00Z" w16du:dateUtc="2024-07-07T16:40:00Z"/>
          <w:rFonts w:cs="Times New Roman"/>
          <w:szCs w:val="24"/>
        </w:rPr>
      </w:pPr>
      <w:del w:id="50" w:author="Linh Tran" w:date="2024-07-07T23:40:00Z" w16du:dateUtc="2024-07-07T16:40:00Z">
        <w:r w:rsidRPr="00ED1E7D" w:rsidDel="009421EE">
          <w:rPr>
            <w:rFonts w:cs="Times New Roman"/>
            <w:szCs w:val="24"/>
          </w:rPr>
          <w:delText>Hội đồng chấm khóa luận tốt nghiệp, thành lập theo Quyết định số …………………… ngày ………………….. của Hiệu trưởng Trường Đại học Công nghệ Thông tin.</w:delText>
        </w:r>
      </w:del>
    </w:p>
    <w:p w14:paraId="08706CC7" w14:textId="6DC34CB5" w:rsidR="00B225A2" w:rsidRPr="00B225A2" w:rsidRDefault="00B225A2" w:rsidP="00B225A2">
      <w:pPr>
        <w:rPr>
          <w:del w:id="51" w:author="Linh Tran" w:date="2024-07-07T23:47:00Z" w16du:dateUtc="2024-07-07T16:47:00Z"/>
          <w:rFonts w:cs="Times New Roman"/>
          <w:b/>
          <w:szCs w:val="26"/>
          <w:rPrChange w:id="52" w:author="Trần Nhựt Linh" w:date="2024-07-08T09:15:00Z" w16du:dateUtc="2024-07-08T02:15:00Z">
            <w:rPr>
              <w:del w:id="53" w:author="Linh Tran" w:date="2024-07-07T23:47:00Z" w16du:dateUtc="2024-07-07T16:47:00Z"/>
              <w:rFonts w:cstheme="majorHAnsi"/>
              <w:b/>
              <w:szCs w:val="26"/>
            </w:rPr>
          </w:rPrChange>
        </w:rPr>
        <w:sectPr w:rsidR="00B225A2" w:rsidRPr="00B225A2" w:rsidSect="002219BF">
          <w:pgSz w:w="11906" w:h="16838"/>
          <w:pgMar w:top="1800" w:right="1133" w:bottom="851" w:left="1440" w:header="708" w:footer="708" w:gutter="0"/>
          <w:cols w:space="708"/>
          <w:docGrid w:linePitch="360"/>
        </w:sectPr>
        <w:pPrChange w:id="54" w:author="Linh Tran" w:date="2024-07-08T00:02:00Z" w16du:dateUtc="2024-07-07T17:02:00Z">
          <w:pPr>
            <w:ind w:left="720"/>
            <w:jc w:val="center"/>
          </w:pPr>
        </w:pPrChange>
      </w:pPr>
    </w:p>
    <w:p w14:paraId="75EA02AC" w14:textId="77777777" w:rsidR="004E57F5" w:rsidRPr="00ED1E7D" w:rsidRDefault="00A75388">
      <w:pPr>
        <w:pStyle w:val="Title"/>
        <w:spacing w:line="360" w:lineRule="auto"/>
        <w:rPr>
          <w:ins w:id="55" w:author="Linh Tran" w:date="2024-07-07T23:47:00Z" w16du:dateUtc="2024-07-07T16:47:00Z"/>
          <w:rFonts w:cs="Times New Roman"/>
        </w:rPr>
        <w:pPrChange w:id="56" w:author="Linh Tran" w:date="2024-07-08T00:02:00Z" w16du:dateUtc="2024-07-07T17:02:00Z">
          <w:pPr>
            <w:pStyle w:val="Title"/>
          </w:pPr>
        </w:pPrChange>
      </w:pPr>
      <w:r w:rsidRPr="00ED1E7D">
        <w:rPr>
          <w:rFonts w:cs="Times New Roman"/>
        </w:rPr>
        <w:t>LỜI CẢM ƠN</w:t>
      </w:r>
    </w:p>
    <w:p w14:paraId="2E8106A7" w14:textId="65312366" w:rsidR="004E57F5" w:rsidRPr="00ED1E7D" w:rsidRDefault="004E57F5">
      <w:pPr>
        <w:pStyle w:val="Title"/>
        <w:spacing w:line="360" w:lineRule="auto"/>
        <w:jc w:val="left"/>
        <w:rPr>
          <w:ins w:id="57" w:author="Linh Tran" w:date="2024-07-07T23:52:00Z" w16du:dateUtc="2024-07-07T16:52:00Z"/>
          <w:rFonts w:cs="Times New Roman"/>
          <w:b w:val="0"/>
          <w:bCs/>
          <w:sz w:val="26"/>
          <w:szCs w:val="26"/>
          <w:rPrChange w:id="58" w:author="Trần Nhựt Linh" w:date="2024-07-08T09:15:00Z" w16du:dateUtc="2024-07-08T02:15:00Z">
            <w:rPr>
              <w:ins w:id="59" w:author="Linh Tran" w:date="2024-07-07T23:52:00Z" w16du:dateUtc="2024-07-07T16:52:00Z"/>
              <w:rFonts w:cs="Times New Roman"/>
            </w:rPr>
          </w:rPrChange>
        </w:rPr>
        <w:pPrChange w:id="60" w:author="Linh Tran" w:date="2024-07-08T00:02:00Z" w16du:dateUtc="2024-07-07T17:02:00Z">
          <w:pPr>
            <w:pStyle w:val="Title"/>
          </w:pPr>
        </w:pPrChange>
      </w:pPr>
      <w:ins w:id="61" w:author="Linh Tran" w:date="2024-07-07T23:52:00Z" w16du:dateUtc="2024-07-07T16:52:00Z">
        <w:r w:rsidRPr="00ED1E7D">
          <w:rPr>
            <w:rFonts w:cs="Times New Roman"/>
            <w:b w:val="0"/>
            <w:bCs/>
            <w:sz w:val="26"/>
            <w:szCs w:val="26"/>
            <w:rPrChange w:id="62" w:author="Trần Nhựt Linh" w:date="2024-07-08T09:15:00Z" w16du:dateUtc="2024-07-08T02:15:00Z">
              <w:rPr>
                <w:rFonts w:cs="Times New Roman"/>
              </w:rPr>
            </w:rPrChange>
          </w:rPr>
          <w:t xml:space="preserve">Lời đầu tiên, chúng em xin trân trọng cảm ơn cô ThS. Trần Thị Dung đã tận tình hướng dẫn chúng em trong quá trình học tập cũng như trong việc hoàn thành đồ án chuyên ngành. Do thời gian và trình độ còn hạn chế, đồ án của chúng em không thể tránh khỏi những thiếu sót. Kính mong cô chỉ bảo và đóng góp ý kiến để bài báo cáo của chúng em được hoàn thiện hơn. </w:t>
        </w:r>
      </w:ins>
    </w:p>
    <w:p w14:paraId="26E8FDE0" w14:textId="5B759C9E" w:rsidR="004E57F5" w:rsidRPr="00ED1E7D" w:rsidRDefault="004E57F5">
      <w:pPr>
        <w:pStyle w:val="Title"/>
        <w:spacing w:line="360" w:lineRule="auto"/>
        <w:jc w:val="left"/>
        <w:rPr>
          <w:ins w:id="63" w:author="Linh Tran" w:date="2024-07-07T23:52:00Z" w16du:dateUtc="2024-07-07T16:52:00Z"/>
          <w:rFonts w:cs="Times New Roman"/>
          <w:b w:val="0"/>
          <w:bCs/>
          <w:sz w:val="26"/>
          <w:szCs w:val="26"/>
          <w:rPrChange w:id="64" w:author="Trần Nhựt Linh" w:date="2024-07-08T09:15:00Z" w16du:dateUtc="2024-07-08T02:15:00Z">
            <w:rPr>
              <w:ins w:id="65" w:author="Linh Tran" w:date="2024-07-07T23:52:00Z" w16du:dateUtc="2024-07-07T16:52:00Z"/>
              <w:rFonts w:cs="Times New Roman"/>
            </w:rPr>
          </w:rPrChange>
        </w:rPr>
        <w:pPrChange w:id="66" w:author="Linh Tran" w:date="2024-07-08T00:02:00Z" w16du:dateUtc="2024-07-07T17:02:00Z">
          <w:pPr>
            <w:pStyle w:val="Title"/>
          </w:pPr>
        </w:pPrChange>
      </w:pPr>
      <w:ins w:id="67" w:author="Linh Tran" w:date="2024-07-07T23:52:00Z" w16du:dateUtc="2024-07-07T16:52:00Z">
        <w:r w:rsidRPr="00ED1E7D">
          <w:rPr>
            <w:rFonts w:cs="Times New Roman"/>
            <w:b w:val="0"/>
            <w:bCs/>
            <w:sz w:val="26"/>
            <w:szCs w:val="26"/>
            <w:rPrChange w:id="68" w:author="Trần Nhựt Linh" w:date="2024-07-08T09:15:00Z" w16du:dateUtc="2024-07-08T02:15:00Z">
              <w:rPr>
                <w:rFonts w:cs="Times New Roman"/>
              </w:rPr>
            </w:rPrChange>
          </w:rPr>
          <w:t>Chúng em xin chân thành cảm ơn!</w:t>
        </w:r>
      </w:ins>
    </w:p>
    <w:p w14:paraId="53603F9C" w14:textId="77777777" w:rsidR="004E57F5" w:rsidRPr="00ED1E7D" w:rsidRDefault="004E57F5">
      <w:pPr>
        <w:pStyle w:val="Title"/>
        <w:spacing w:line="360" w:lineRule="auto"/>
        <w:jc w:val="right"/>
        <w:rPr>
          <w:ins w:id="69" w:author="Linh Tran" w:date="2024-07-07T23:52:00Z" w16du:dateUtc="2024-07-07T16:52:00Z"/>
          <w:rFonts w:cs="Times New Roman"/>
          <w:b w:val="0"/>
          <w:bCs/>
          <w:sz w:val="26"/>
          <w:szCs w:val="26"/>
          <w:rPrChange w:id="70" w:author="Trần Nhựt Linh" w:date="2024-07-08T09:15:00Z" w16du:dateUtc="2024-07-08T02:15:00Z">
            <w:rPr>
              <w:ins w:id="71" w:author="Linh Tran" w:date="2024-07-07T23:52:00Z" w16du:dateUtc="2024-07-07T16:52:00Z"/>
              <w:rFonts w:cs="Times New Roman"/>
            </w:rPr>
          </w:rPrChange>
        </w:rPr>
        <w:pPrChange w:id="72" w:author="Linh Tran" w:date="2024-07-08T00:02:00Z" w16du:dateUtc="2024-07-07T17:02:00Z">
          <w:pPr>
            <w:pStyle w:val="Title"/>
          </w:pPr>
        </w:pPrChange>
      </w:pPr>
      <w:ins w:id="73" w:author="Linh Tran" w:date="2024-07-07T23:52:00Z" w16du:dateUtc="2024-07-07T16:52:00Z">
        <w:r w:rsidRPr="00ED1E7D">
          <w:rPr>
            <w:rFonts w:cs="Times New Roman"/>
            <w:b w:val="0"/>
            <w:bCs/>
            <w:sz w:val="26"/>
            <w:szCs w:val="26"/>
            <w:rPrChange w:id="74" w:author="Trần Nhựt Linh" w:date="2024-07-08T09:15:00Z" w16du:dateUtc="2024-07-08T02:15:00Z">
              <w:rPr>
                <w:rFonts w:cs="Times New Roman"/>
              </w:rPr>
            </w:rPrChange>
          </w:rPr>
          <w:t>Hoàng Trí Tường</w:t>
        </w:r>
      </w:ins>
    </w:p>
    <w:p w14:paraId="5C09D65F" w14:textId="5D088720" w:rsidR="00261B8F" w:rsidRPr="00ED1E7D" w:rsidRDefault="004E57F5">
      <w:pPr>
        <w:pStyle w:val="Title"/>
        <w:spacing w:line="360" w:lineRule="auto"/>
        <w:jc w:val="right"/>
        <w:rPr>
          <w:rFonts w:cs="Times New Roman"/>
        </w:rPr>
        <w:pPrChange w:id="75" w:author="Linh Tran" w:date="2024-07-08T00:02:00Z" w16du:dateUtc="2024-07-07T17:02:00Z">
          <w:pPr>
            <w:pStyle w:val="Title"/>
          </w:pPr>
        </w:pPrChange>
      </w:pPr>
      <w:ins w:id="76" w:author="Linh Tran" w:date="2024-07-07T23:52:00Z" w16du:dateUtc="2024-07-07T16:52:00Z">
        <w:r w:rsidRPr="00ED1E7D">
          <w:rPr>
            <w:rFonts w:cs="Times New Roman"/>
            <w:b w:val="0"/>
            <w:bCs/>
            <w:sz w:val="26"/>
            <w:szCs w:val="26"/>
            <w:rPrChange w:id="77" w:author="Trần Nhựt Linh" w:date="2024-07-08T09:15:00Z" w16du:dateUtc="2024-07-08T02:15:00Z">
              <w:rPr>
                <w:rFonts w:cs="Times New Roman"/>
              </w:rPr>
            </w:rPrChange>
          </w:rPr>
          <w:t>Trần Nhựt Linh</w:t>
        </w:r>
        <w:r w:rsidRPr="00ED1E7D">
          <w:rPr>
            <w:rFonts w:cs="Times New Roman"/>
          </w:rPr>
          <w:t xml:space="preserve"> </w:t>
        </w:r>
      </w:ins>
      <w:r w:rsidR="00A75388" w:rsidRPr="00ED1E7D">
        <w:rPr>
          <w:rFonts w:cs="Times New Roman"/>
        </w:rPr>
        <w:br w:type="page"/>
      </w:r>
    </w:p>
    <w:sdt>
      <w:sdtPr>
        <w:rPr>
          <w:rFonts w:ascii="Times New Roman" w:eastAsia="SimSun" w:hAnsi="Times New Roman" w:cs="Times New Roman"/>
          <w:color w:val="auto"/>
          <w:sz w:val="26"/>
          <w:szCs w:val="22"/>
          <w:lang w:val="vi-VN"/>
        </w:rPr>
        <w:id w:val="-1426177043"/>
        <w:docPartObj>
          <w:docPartGallery w:val="Table of Contents"/>
          <w:docPartUnique/>
        </w:docPartObj>
      </w:sdtPr>
      <w:sdtEndPr>
        <w:rPr>
          <w:b/>
          <w:bCs/>
          <w:noProof/>
        </w:rPr>
      </w:sdtEndPr>
      <w:sdtContent>
        <w:p w14:paraId="28C67AAB" w14:textId="368D82F1" w:rsidR="00B65492" w:rsidRPr="00ED1E7D" w:rsidRDefault="00B65492" w:rsidP="00F81DBC">
          <w:pPr>
            <w:pStyle w:val="TOCHeading"/>
            <w:spacing w:line="360" w:lineRule="auto"/>
            <w:jc w:val="center"/>
            <w:rPr>
              <w:rFonts w:ascii="Times New Roman" w:hAnsi="Times New Roman" w:cs="Times New Roman"/>
              <w:b/>
              <w:bCs/>
              <w:color w:val="auto"/>
              <w:sz w:val="28"/>
              <w:szCs w:val="28"/>
              <w:lang w:val="vi-VN"/>
            </w:rPr>
          </w:pPr>
          <w:r w:rsidRPr="00ED1E7D">
            <w:rPr>
              <w:rFonts w:ascii="Times New Roman" w:hAnsi="Times New Roman" w:cs="Times New Roman"/>
              <w:b/>
              <w:bCs/>
              <w:color w:val="auto"/>
              <w:sz w:val="28"/>
              <w:szCs w:val="28"/>
            </w:rPr>
            <w:t>MỤC</w:t>
          </w:r>
          <w:r w:rsidRPr="00ED1E7D">
            <w:rPr>
              <w:rFonts w:ascii="Times New Roman" w:hAnsi="Times New Roman" w:cs="Times New Roman"/>
              <w:b/>
              <w:bCs/>
              <w:color w:val="auto"/>
              <w:sz w:val="28"/>
              <w:szCs w:val="28"/>
              <w:lang w:val="vi-VN"/>
            </w:rPr>
            <w:t xml:space="preserve"> LỤC</w:t>
          </w:r>
        </w:p>
        <w:p w14:paraId="291F2C54" w14:textId="60E5E9B5" w:rsidR="00B313F8" w:rsidRPr="00ED1E7D" w:rsidRDefault="00B65492">
          <w:pPr>
            <w:pStyle w:val="TOC1"/>
            <w:tabs>
              <w:tab w:val="left" w:pos="1440"/>
              <w:tab w:val="right" w:leader="dot" w:pos="8777"/>
            </w:tabs>
            <w:rPr>
              <w:rFonts w:eastAsiaTheme="minorEastAsia" w:cs="Times New Roman"/>
              <w:noProof/>
              <w:kern w:val="2"/>
              <w:sz w:val="22"/>
              <w:lang w:val="en-US" w:eastAsia="ja-JP"/>
              <w14:ligatures w14:val="standardContextual"/>
            </w:rPr>
          </w:pPr>
          <w:r w:rsidRPr="00ED1E7D">
            <w:rPr>
              <w:rFonts w:cs="Times New Roman"/>
            </w:rPr>
            <w:fldChar w:fldCharType="begin"/>
          </w:r>
          <w:r w:rsidRPr="00ED1E7D">
            <w:rPr>
              <w:rFonts w:cs="Times New Roman"/>
            </w:rPr>
            <w:instrText xml:space="preserve"> TOC \o "1-3" \h \z \u </w:instrText>
          </w:r>
          <w:r w:rsidRPr="00ED1E7D">
            <w:rPr>
              <w:rFonts w:cs="Times New Roman"/>
            </w:rPr>
            <w:fldChar w:fldCharType="separate"/>
          </w:r>
          <w:hyperlink w:anchor="_Toc171397248" w:history="1">
            <w:r w:rsidR="00B313F8" w:rsidRPr="00ED1E7D">
              <w:rPr>
                <w:rStyle w:val="Hyperlink"/>
                <w:rFonts w:cs="Times New Roman"/>
                <w:bCs/>
                <w:noProof/>
              </w:rPr>
              <w:t>Chương 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TỔNG QUAN</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_Toc171397248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1</w:t>
            </w:r>
            <w:r w:rsidR="00B313F8" w:rsidRPr="00ED1E7D">
              <w:rPr>
                <w:rFonts w:cs="Times New Roman"/>
                <w:noProof/>
                <w:webHidden/>
              </w:rPr>
              <w:fldChar w:fldCharType="end"/>
            </w:r>
          </w:hyperlink>
        </w:p>
        <w:p w14:paraId="2BF44ADD" w14:textId="38320A9C"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49" w:history="1">
            <w:r w:rsidR="00B313F8" w:rsidRPr="00ED1E7D">
              <w:rPr>
                <w:rStyle w:val="Hyperlink"/>
                <w:rFonts w:eastAsia="Times New Roman" w:cs="Times New Roman"/>
                <w:noProof/>
              </w:rPr>
              <w:t>1.1.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eastAsia="Times New Roman" w:cs="Times New Roman"/>
                <w:noProof/>
              </w:rPr>
              <w:t>Giới thiệu đề tài</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_Toc171397249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1</w:t>
            </w:r>
            <w:r w:rsidR="00B313F8" w:rsidRPr="00ED1E7D">
              <w:rPr>
                <w:rFonts w:cs="Times New Roman"/>
                <w:noProof/>
                <w:webHidden/>
              </w:rPr>
              <w:fldChar w:fldCharType="end"/>
            </w:r>
          </w:hyperlink>
        </w:p>
        <w:p w14:paraId="55E8CA8A" w14:textId="5C49D983" w:rsidR="00B313F8" w:rsidRPr="00ED1E7D" w:rsidRDefault="00000000">
          <w:pPr>
            <w:pStyle w:val="TOC1"/>
            <w:tabs>
              <w:tab w:val="left" w:pos="1440"/>
              <w:tab w:val="right" w:leader="dot" w:pos="8777"/>
            </w:tabs>
            <w:rPr>
              <w:rFonts w:eastAsiaTheme="minorEastAsia" w:cs="Times New Roman"/>
              <w:noProof/>
              <w:kern w:val="2"/>
              <w:sz w:val="22"/>
              <w:lang w:val="en-US" w:eastAsia="ja-JP"/>
              <w14:ligatures w14:val="standardContextual"/>
            </w:rPr>
          </w:pPr>
          <w:hyperlink w:anchor="_Toc171397250" w:history="1">
            <w:r w:rsidR="00B313F8" w:rsidRPr="00ED1E7D">
              <w:rPr>
                <w:rStyle w:val="Hyperlink"/>
                <w:rFonts w:cs="Times New Roman"/>
                <w:bCs/>
                <w:noProof/>
              </w:rPr>
              <w:t>Chương 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CƠ SỞ LÝ THUYẾT</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_Toc171397250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w:t>
            </w:r>
            <w:r w:rsidR="00B313F8" w:rsidRPr="00ED1E7D">
              <w:rPr>
                <w:rFonts w:cs="Times New Roman"/>
                <w:noProof/>
                <w:webHidden/>
              </w:rPr>
              <w:fldChar w:fldCharType="end"/>
            </w:r>
          </w:hyperlink>
        </w:p>
        <w:p w14:paraId="5EAEEA32" w14:textId="2EF128DF"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52" w:history="1">
            <w:r w:rsidR="00B313F8" w:rsidRPr="00ED1E7D">
              <w:rPr>
                <w:rStyle w:val="Hyperlink"/>
                <w:rFonts w:cs="Times New Roman"/>
                <w:noProof/>
              </w:rPr>
              <w:t>2.1.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Docker</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_Toc171397252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w:t>
            </w:r>
            <w:r w:rsidR="00B313F8" w:rsidRPr="00ED1E7D">
              <w:rPr>
                <w:rFonts w:cs="Times New Roman"/>
                <w:noProof/>
                <w:webHidden/>
              </w:rPr>
              <w:fldChar w:fldCharType="end"/>
            </w:r>
          </w:hyperlink>
        </w:p>
        <w:p w14:paraId="775B66BD" w14:textId="1220907B"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53" w:history="1">
            <w:r w:rsidR="00B313F8" w:rsidRPr="00ED1E7D">
              <w:rPr>
                <w:rStyle w:val="Hyperlink"/>
                <w:rFonts w:cs="Times New Roman"/>
                <w:noProof/>
                <w:lang w:val="en-US"/>
              </w:rPr>
              <w:t>2.1.1.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Giới thiệu</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_Toc171397253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w:t>
            </w:r>
            <w:r w:rsidR="00B313F8" w:rsidRPr="00ED1E7D">
              <w:rPr>
                <w:rFonts w:cs="Times New Roman"/>
                <w:noProof/>
                <w:webHidden/>
              </w:rPr>
              <w:fldChar w:fldCharType="end"/>
            </w:r>
          </w:hyperlink>
        </w:p>
        <w:p w14:paraId="0881540E" w14:textId="4B57D4AB"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54" w:history="1">
            <w:r w:rsidR="00B313F8" w:rsidRPr="00ED1E7D">
              <w:rPr>
                <w:rStyle w:val="Hyperlink"/>
                <w:rFonts w:cs="Times New Roman"/>
                <w:noProof/>
                <w:lang w:val="en-US"/>
              </w:rPr>
              <w:t>2.1.2.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Chức năng chính</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_Toc171397254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w:t>
            </w:r>
            <w:r w:rsidR="00B313F8" w:rsidRPr="00ED1E7D">
              <w:rPr>
                <w:rFonts w:cs="Times New Roman"/>
                <w:noProof/>
                <w:webHidden/>
              </w:rPr>
              <w:fldChar w:fldCharType="end"/>
            </w:r>
          </w:hyperlink>
        </w:p>
        <w:p w14:paraId="64824612" w14:textId="5A36510E"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55" w:history="1">
            <w:r w:rsidR="00B313F8" w:rsidRPr="00ED1E7D">
              <w:rPr>
                <w:rStyle w:val="Hyperlink"/>
                <w:rFonts w:cs="Times New Roman"/>
                <w:noProof/>
              </w:rPr>
              <w:t>2.2.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Kubernetes</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_Toc171397255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w:t>
            </w:r>
            <w:r w:rsidR="00B313F8" w:rsidRPr="00ED1E7D">
              <w:rPr>
                <w:rFonts w:cs="Times New Roman"/>
                <w:noProof/>
                <w:webHidden/>
              </w:rPr>
              <w:fldChar w:fldCharType="end"/>
            </w:r>
          </w:hyperlink>
        </w:p>
        <w:p w14:paraId="74C70816" w14:textId="0610CC5C"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56" w:history="1">
            <w:r w:rsidR="00B313F8" w:rsidRPr="00ED1E7D">
              <w:rPr>
                <w:rStyle w:val="Hyperlink"/>
                <w:rFonts w:cs="Times New Roman"/>
                <w:noProof/>
                <w:lang w:val="en-US"/>
              </w:rPr>
              <w:t>2.2.1.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Giới thiệu</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_Toc171397256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w:t>
            </w:r>
            <w:r w:rsidR="00B313F8" w:rsidRPr="00ED1E7D">
              <w:rPr>
                <w:rFonts w:cs="Times New Roman"/>
                <w:noProof/>
                <w:webHidden/>
              </w:rPr>
              <w:fldChar w:fldCharType="end"/>
            </w:r>
          </w:hyperlink>
        </w:p>
        <w:p w14:paraId="128E353F" w14:textId="3E2B1670"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57" w:history="1">
            <w:r w:rsidR="00B313F8" w:rsidRPr="00ED1E7D">
              <w:rPr>
                <w:rStyle w:val="Hyperlink"/>
                <w:rFonts w:cs="Times New Roman"/>
                <w:noProof/>
                <w:lang w:val="en-US"/>
              </w:rPr>
              <w:t>2.2.2.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Chức năng chính</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_Toc171397257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w:t>
            </w:r>
            <w:r w:rsidR="00B313F8" w:rsidRPr="00ED1E7D">
              <w:rPr>
                <w:rFonts w:cs="Times New Roman"/>
                <w:noProof/>
                <w:webHidden/>
              </w:rPr>
              <w:fldChar w:fldCharType="end"/>
            </w:r>
          </w:hyperlink>
        </w:p>
        <w:p w14:paraId="749D7219" w14:textId="61BE86D6"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58" w:history="1">
            <w:r w:rsidR="00B313F8" w:rsidRPr="00ED1E7D">
              <w:rPr>
                <w:rStyle w:val="Hyperlink"/>
                <w:rFonts w:cs="Times New Roman"/>
                <w:noProof/>
              </w:rPr>
              <w:t>2.3.</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SonarQube/SonarCloud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_Toc171397258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w:t>
            </w:r>
            <w:r w:rsidR="00B313F8" w:rsidRPr="00ED1E7D">
              <w:rPr>
                <w:rFonts w:cs="Times New Roman"/>
                <w:noProof/>
                <w:webHidden/>
              </w:rPr>
              <w:fldChar w:fldCharType="end"/>
            </w:r>
          </w:hyperlink>
        </w:p>
        <w:p w14:paraId="572F1C78" w14:textId="0ACF8D48"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59" w:history="1">
            <w:r w:rsidR="00B313F8" w:rsidRPr="00ED1E7D">
              <w:rPr>
                <w:rStyle w:val="Hyperlink"/>
                <w:rFonts w:cs="Times New Roman"/>
                <w:noProof/>
                <w:lang w:val="en-US"/>
              </w:rPr>
              <w:t>2.3.1.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Giới thiệu</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_Toc171397259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w:t>
            </w:r>
            <w:r w:rsidR="00B313F8" w:rsidRPr="00ED1E7D">
              <w:rPr>
                <w:rFonts w:cs="Times New Roman"/>
                <w:noProof/>
                <w:webHidden/>
              </w:rPr>
              <w:fldChar w:fldCharType="end"/>
            </w:r>
          </w:hyperlink>
        </w:p>
        <w:p w14:paraId="45641D4E" w14:textId="5B4CEAE2"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60" w:history="1">
            <w:r w:rsidR="00B313F8" w:rsidRPr="00ED1E7D">
              <w:rPr>
                <w:rStyle w:val="Hyperlink"/>
                <w:rFonts w:cs="Times New Roman"/>
                <w:noProof/>
                <w:lang w:val="en-US"/>
              </w:rPr>
              <w:t>2.3.2.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Chức năng chính</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_Toc171397260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w:t>
            </w:r>
            <w:r w:rsidR="00B313F8" w:rsidRPr="00ED1E7D">
              <w:rPr>
                <w:rFonts w:cs="Times New Roman"/>
                <w:noProof/>
                <w:webHidden/>
              </w:rPr>
              <w:fldChar w:fldCharType="end"/>
            </w:r>
          </w:hyperlink>
        </w:p>
        <w:p w14:paraId="2CC520E3" w14:textId="7A508F03"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61" w:history="1">
            <w:r w:rsidR="00B313F8" w:rsidRPr="00ED1E7D">
              <w:rPr>
                <w:rStyle w:val="Hyperlink"/>
                <w:rFonts w:cs="Times New Roman"/>
                <w:noProof/>
              </w:rPr>
              <w:t>2.4.</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Github Actions</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_Toc171397261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w:t>
            </w:r>
            <w:r w:rsidR="00B313F8" w:rsidRPr="00ED1E7D">
              <w:rPr>
                <w:rFonts w:cs="Times New Roman"/>
                <w:noProof/>
                <w:webHidden/>
              </w:rPr>
              <w:fldChar w:fldCharType="end"/>
            </w:r>
          </w:hyperlink>
        </w:p>
        <w:p w14:paraId="218B7F5B" w14:textId="1E4286A3"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62" w:history="1">
            <w:r w:rsidR="00B313F8" w:rsidRPr="00ED1E7D">
              <w:rPr>
                <w:rStyle w:val="Hyperlink"/>
                <w:rFonts w:cs="Times New Roman"/>
                <w:noProof/>
                <w:lang w:val="en-US"/>
              </w:rPr>
              <w:t>2.4.1.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Giới thiệu</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_Toc171397262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w:t>
            </w:r>
            <w:r w:rsidR="00B313F8" w:rsidRPr="00ED1E7D">
              <w:rPr>
                <w:rFonts w:cs="Times New Roman"/>
                <w:noProof/>
                <w:webHidden/>
              </w:rPr>
              <w:fldChar w:fldCharType="end"/>
            </w:r>
          </w:hyperlink>
        </w:p>
        <w:p w14:paraId="7FA18632" w14:textId="57EE3B89"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63" w:history="1">
            <w:r w:rsidR="00B313F8" w:rsidRPr="00ED1E7D">
              <w:rPr>
                <w:rStyle w:val="Hyperlink"/>
                <w:rFonts w:cs="Times New Roman"/>
                <w:noProof/>
                <w:lang w:val="en-US"/>
              </w:rPr>
              <w:t>2.4.2.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Chức năng chính</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_Toc171397263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w:t>
            </w:r>
            <w:r w:rsidR="00B313F8" w:rsidRPr="00ED1E7D">
              <w:rPr>
                <w:rFonts w:cs="Times New Roman"/>
                <w:noProof/>
                <w:webHidden/>
              </w:rPr>
              <w:fldChar w:fldCharType="end"/>
            </w:r>
          </w:hyperlink>
        </w:p>
        <w:p w14:paraId="72A61895" w14:textId="5BCFBC22"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64" w:history="1">
            <w:r w:rsidR="00B313F8" w:rsidRPr="00ED1E7D">
              <w:rPr>
                <w:rStyle w:val="Hyperlink"/>
                <w:rFonts w:cs="Times New Roman"/>
                <w:noProof/>
              </w:rPr>
              <w:t>2.5.</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Azure DevOps</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_Toc171397264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w:t>
            </w:r>
            <w:r w:rsidR="00B313F8" w:rsidRPr="00ED1E7D">
              <w:rPr>
                <w:rFonts w:cs="Times New Roman"/>
                <w:noProof/>
                <w:webHidden/>
              </w:rPr>
              <w:fldChar w:fldCharType="end"/>
            </w:r>
          </w:hyperlink>
        </w:p>
        <w:p w14:paraId="690A0609" w14:textId="57343861"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65" w:history="1">
            <w:r w:rsidR="00B313F8" w:rsidRPr="00ED1E7D">
              <w:rPr>
                <w:rStyle w:val="Hyperlink"/>
                <w:rFonts w:cs="Times New Roman"/>
                <w:noProof/>
                <w:lang w:val="en-US"/>
              </w:rPr>
              <w:t>2.5.1.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Giới thiệu</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_Toc171397265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w:t>
            </w:r>
            <w:r w:rsidR="00B313F8" w:rsidRPr="00ED1E7D">
              <w:rPr>
                <w:rFonts w:cs="Times New Roman"/>
                <w:noProof/>
                <w:webHidden/>
              </w:rPr>
              <w:fldChar w:fldCharType="end"/>
            </w:r>
          </w:hyperlink>
        </w:p>
        <w:p w14:paraId="4096757D" w14:textId="535A30EF"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66" w:history="1">
            <w:r w:rsidR="00B313F8" w:rsidRPr="00ED1E7D">
              <w:rPr>
                <w:rStyle w:val="Hyperlink"/>
                <w:rFonts w:cs="Times New Roman"/>
                <w:noProof/>
                <w:lang w:val="en-US"/>
              </w:rPr>
              <w:t>2.5.2.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Chức năng chính</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_Toc171397266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w:t>
            </w:r>
            <w:r w:rsidR="00B313F8" w:rsidRPr="00ED1E7D">
              <w:rPr>
                <w:rFonts w:cs="Times New Roman"/>
                <w:noProof/>
                <w:webHidden/>
              </w:rPr>
              <w:fldChar w:fldCharType="end"/>
            </w:r>
          </w:hyperlink>
        </w:p>
        <w:p w14:paraId="67261DAA" w14:textId="0F57DA84"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67" w:history="1">
            <w:r w:rsidR="00B313F8" w:rsidRPr="00ED1E7D">
              <w:rPr>
                <w:rStyle w:val="Hyperlink"/>
                <w:rFonts w:cs="Times New Roman"/>
                <w:noProof/>
              </w:rPr>
              <w:t>2.6.</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Jenkins</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_Toc171397267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5</w:t>
            </w:r>
            <w:r w:rsidR="00B313F8" w:rsidRPr="00ED1E7D">
              <w:rPr>
                <w:rFonts w:cs="Times New Roman"/>
                <w:noProof/>
                <w:webHidden/>
              </w:rPr>
              <w:fldChar w:fldCharType="end"/>
            </w:r>
          </w:hyperlink>
        </w:p>
        <w:p w14:paraId="3C4CFA1E" w14:textId="560127AB"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68" w:history="1">
            <w:r w:rsidR="00B313F8" w:rsidRPr="00ED1E7D">
              <w:rPr>
                <w:rStyle w:val="Hyperlink"/>
                <w:rFonts w:cs="Times New Roman"/>
                <w:noProof/>
                <w:lang w:val="en-US"/>
              </w:rPr>
              <w:t>2.6.1.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Giới thiệu</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_Toc171397268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5</w:t>
            </w:r>
            <w:r w:rsidR="00B313F8" w:rsidRPr="00ED1E7D">
              <w:rPr>
                <w:rFonts w:cs="Times New Roman"/>
                <w:noProof/>
                <w:webHidden/>
              </w:rPr>
              <w:fldChar w:fldCharType="end"/>
            </w:r>
          </w:hyperlink>
        </w:p>
        <w:p w14:paraId="7024384C" w14:textId="26F40D21"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69" w:history="1">
            <w:r w:rsidR="00B313F8" w:rsidRPr="00ED1E7D">
              <w:rPr>
                <w:rStyle w:val="Hyperlink"/>
                <w:rFonts w:cs="Times New Roman"/>
                <w:noProof/>
                <w:lang w:val="en-US"/>
              </w:rPr>
              <w:t>2.6.2.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Chức năng chính</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_Toc171397269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5</w:t>
            </w:r>
            <w:r w:rsidR="00B313F8" w:rsidRPr="00ED1E7D">
              <w:rPr>
                <w:rFonts w:cs="Times New Roman"/>
                <w:noProof/>
                <w:webHidden/>
              </w:rPr>
              <w:fldChar w:fldCharType="end"/>
            </w:r>
          </w:hyperlink>
        </w:p>
        <w:p w14:paraId="3890AEED" w14:textId="07593498"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70" w:history="1">
            <w:r w:rsidR="00B313F8" w:rsidRPr="00ED1E7D">
              <w:rPr>
                <w:rStyle w:val="Hyperlink"/>
                <w:rFonts w:cs="Times New Roman"/>
                <w:noProof/>
              </w:rPr>
              <w:t>2.7.</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GitLab CI/CD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_Toc171397270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5</w:t>
            </w:r>
            <w:r w:rsidR="00B313F8" w:rsidRPr="00ED1E7D">
              <w:rPr>
                <w:rFonts w:cs="Times New Roman"/>
                <w:noProof/>
                <w:webHidden/>
              </w:rPr>
              <w:fldChar w:fldCharType="end"/>
            </w:r>
          </w:hyperlink>
        </w:p>
        <w:p w14:paraId="2193828E" w14:textId="2669B1CA"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71" w:history="1">
            <w:r w:rsidR="00B313F8" w:rsidRPr="00ED1E7D">
              <w:rPr>
                <w:rStyle w:val="Hyperlink"/>
                <w:rFonts w:cs="Times New Roman"/>
                <w:noProof/>
                <w:lang w:val="en-US"/>
              </w:rPr>
              <w:t>2.7.1.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Giới thiệu</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_Toc171397271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5</w:t>
            </w:r>
            <w:r w:rsidR="00B313F8" w:rsidRPr="00ED1E7D">
              <w:rPr>
                <w:rFonts w:cs="Times New Roman"/>
                <w:noProof/>
                <w:webHidden/>
              </w:rPr>
              <w:fldChar w:fldCharType="end"/>
            </w:r>
          </w:hyperlink>
        </w:p>
        <w:p w14:paraId="33044DDD" w14:textId="1B2E8FFE"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72" w:history="1">
            <w:r w:rsidR="00B313F8" w:rsidRPr="00ED1E7D">
              <w:rPr>
                <w:rStyle w:val="Hyperlink"/>
                <w:rFonts w:cs="Times New Roman"/>
                <w:noProof/>
                <w:lang w:val="en-US"/>
              </w:rPr>
              <w:t>2.7.2.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Chức năng chính</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_Toc171397272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5</w:t>
            </w:r>
            <w:r w:rsidR="00B313F8" w:rsidRPr="00ED1E7D">
              <w:rPr>
                <w:rFonts w:cs="Times New Roman"/>
                <w:noProof/>
                <w:webHidden/>
              </w:rPr>
              <w:fldChar w:fldCharType="end"/>
            </w:r>
          </w:hyperlink>
        </w:p>
        <w:p w14:paraId="472BEDAD" w14:textId="6EB62985" w:rsidR="00B313F8" w:rsidRPr="00ED1E7D" w:rsidRDefault="00000000">
          <w:pPr>
            <w:pStyle w:val="TOC1"/>
            <w:tabs>
              <w:tab w:val="left" w:pos="1440"/>
              <w:tab w:val="right" w:leader="dot" w:pos="8777"/>
            </w:tabs>
            <w:rPr>
              <w:rFonts w:eastAsiaTheme="minorEastAsia" w:cs="Times New Roman"/>
              <w:noProof/>
              <w:kern w:val="2"/>
              <w:sz w:val="22"/>
              <w:lang w:val="en-US" w:eastAsia="ja-JP"/>
              <w14:ligatures w14:val="standardContextual"/>
            </w:rPr>
          </w:pPr>
          <w:hyperlink w:anchor="_Toc171397273" w:history="1">
            <w:r w:rsidR="00B313F8" w:rsidRPr="00ED1E7D">
              <w:rPr>
                <w:rStyle w:val="Hyperlink"/>
                <w:rFonts w:eastAsiaTheme="minorHAnsi" w:cs="Times New Roman"/>
                <w:bCs/>
                <w:noProof/>
              </w:rPr>
              <w:t>Chương 3.</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PHƯƠNG PHÁP THỰC HIỆN</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_Toc171397273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6</w:t>
            </w:r>
            <w:r w:rsidR="00B313F8" w:rsidRPr="00ED1E7D">
              <w:rPr>
                <w:rFonts w:cs="Times New Roman"/>
                <w:noProof/>
                <w:webHidden/>
              </w:rPr>
              <w:fldChar w:fldCharType="end"/>
            </w:r>
          </w:hyperlink>
        </w:p>
        <w:p w14:paraId="7B49F03E" w14:textId="5A51A014"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74" w:history="1">
            <w:r w:rsidR="00B313F8" w:rsidRPr="00ED1E7D">
              <w:rPr>
                <w:rStyle w:val="Hyperlink"/>
                <w:rFonts w:cs="Times New Roman"/>
                <w:noProof/>
              </w:rPr>
              <w:t>3.1.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Nghiên cứu lý thuyết và tài liệu</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_Toc171397274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6</w:t>
            </w:r>
            <w:r w:rsidR="00B313F8" w:rsidRPr="00ED1E7D">
              <w:rPr>
                <w:rFonts w:cs="Times New Roman"/>
                <w:noProof/>
                <w:webHidden/>
              </w:rPr>
              <w:fldChar w:fldCharType="end"/>
            </w:r>
          </w:hyperlink>
        </w:p>
        <w:p w14:paraId="5E927807" w14:textId="595E9A09"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75" w:history="1">
            <w:r w:rsidR="00B313F8" w:rsidRPr="00ED1E7D">
              <w:rPr>
                <w:rStyle w:val="Hyperlink"/>
                <w:rFonts w:cs="Times New Roman"/>
                <w:noProof/>
              </w:rPr>
              <w:t>3.2.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Thiết lập môi trường</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_Toc171397275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6</w:t>
            </w:r>
            <w:r w:rsidR="00B313F8" w:rsidRPr="00ED1E7D">
              <w:rPr>
                <w:rFonts w:cs="Times New Roman"/>
                <w:noProof/>
                <w:webHidden/>
              </w:rPr>
              <w:fldChar w:fldCharType="end"/>
            </w:r>
          </w:hyperlink>
        </w:p>
        <w:p w14:paraId="341387F9" w14:textId="77B56772"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76" w:history="1">
            <w:r w:rsidR="00B313F8" w:rsidRPr="00ED1E7D">
              <w:rPr>
                <w:rStyle w:val="Hyperlink"/>
                <w:rFonts w:cs="Times New Roman"/>
                <w:noProof/>
              </w:rPr>
              <w:t>3.3.</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Xây dựng và cấu hình các pipeline</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_Toc171397276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6</w:t>
            </w:r>
            <w:r w:rsidR="00B313F8" w:rsidRPr="00ED1E7D">
              <w:rPr>
                <w:rFonts w:cs="Times New Roman"/>
                <w:noProof/>
                <w:webHidden/>
              </w:rPr>
              <w:fldChar w:fldCharType="end"/>
            </w:r>
          </w:hyperlink>
        </w:p>
        <w:p w14:paraId="6C5436B8" w14:textId="3149CC52"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77" w:history="1">
            <w:r w:rsidR="00B313F8" w:rsidRPr="00ED1E7D">
              <w:rPr>
                <w:rStyle w:val="Hyperlink"/>
                <w:rFonts w:cs="Times New Roman"/>
                <w:noProof/>
                <w:lang w:val="en-US"/>
              </w:rPr>
              <w:t>3.3.1.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Dockerfile và file YAML deployment</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_Toc171397277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6</w:t>
            </w:r>
            <w:r w:rsidR="00B313F8" w:rsidRPr="00ED1E7D">
              <w:rPr>
                <w:rFonts w:cs="Times New Roman"/>
                <w:noProof/>
                <w:webHidden/>
              </w:rPr>
              <w:fldChar w:fldCharType="end"/>
            </w:r>
          </w:hyperlink>
        </w:p>
        <w:p w14:paraId="75C413D2" w14:textId="0DA49C17"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78" w:history="1">
            <w:r w:rsidR="00B313F8" w:rsidRPr="00ED1E7D">
              <w:rPr>
                <w:rStyle w:val="Hyperlink"/>
                <w:rFonts w:cs="Times New Roman"/>
                <w:noProof/>
                <w:lang w:val="en-US"/>
              </w:rPr>
              <w:t>3.3.2.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file YAML cho Azure DevOps CI/CD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_Toc171397278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7</w:t>
            </w:r>
            <w:r w:rsidR="00B313F8" w:rsidRPr="00ED1E7D">
              <w:rPr>
                <w:rFonts w:cs="Times New Roman"/>
                <w:noProof/>
                <w:webHidden/>
              </w:rPr>
              <w:fldChar w:fldCharType="end"/>
            </w:r>
          </w:hyperlink>
        </w:p>
        <w:p w14:paraId="7E395D8A" w14:textId="78CFD494"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79" w:history="1">
            <w:r w:rsidR="00B313F8" w:rsidRPr="00ED1E7D">
              <w:rPr>
                <w:rStyle w:val="Hyperlink"/>
                <w:rFonts w:cs="Times New Roman"/>
                <w:noProof/>
                <w:lang w:val="en-US"/>
              </w:rPr>
              <w:t>3.3.3.</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workflow file</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_Toc171397279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12</w:t>
            </w:r>
            <w:r w:rsidR="00B313F8" w:rsidRPr="00ED1E7D">
              <w:rPr>
                <w:rFonts w:cs="Times New Roman"/>
                <w:noProof/>
                <w:webHidden/>
              </w:rPr>
              <w:fldChar w:fldCharType="end"/>
            </w:r>
          </w:hyperlink>
        </w:p>
        <w:p w14:paraId="79C679E1" w14:textId="273EBE7F"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80" w:history="1">
            <w:r w:rsidR="00B313F8" w:rsidRPr="00ED1E7D">
              <w:rPr>
                <w:rStyle w:val="Hyperlink"/>
                <w:rFonts w:cs="Times New Roman"/>
                <w:noProof/>
                <w:lang w:val="en-US"/>
              </w:rPr>
              <w:t>3.3.4.</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Jenkinsfile</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_Toc171397280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14</w:t>
            </w:r>
            <w:r w:rsidR="00B313F8" w:rsidRPr="00ED1E7D">
              <w:rPr>
                <w:rFonts w:cs="Times New Roman"/>
                <w:noProof/>
                <w:webHidden/>
              </w:rPr>
              <w:fldChar w:fldCharType="end"/>
            </w:r>
          </w:hyperlink>
        </w:p>
        <w:p w14:paraId="4E3EAB97" w14:textId="13466F8F"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81" w:history="1">
            <w:r w:rsidR="00B313F8" w:rsidRPr="00ED1E7D">
              <w:rPr>
                <w:rStyle w:val="Hyperlink"/>
                <w:rFonts w:cs="Times New Roman"/>
                <w:noProof/>
                <w:lang w:val="en-US"/>
              </w:rPr>
              <w:t>3.3.5.</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file YAML .gitlab-ci</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_Toc171397281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18</w:t>
            </w:r>
            <w:r w:rsidR="00B313F8" w:rsidRPr="00ED1E7D">
              <w:rPr>
                <w:rFonts w:cs="Times New Roman"/>
                <w:noProof/>
                <w:webHidden/>
              </w:rPr>
              <w:fldChar w:fldCharType="end"/>
            </w:r>
          </w:hyperlink>
        </w:p>
        <w:p w14:paraId="5549ADA0" w14:textId="7C61177B"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82" w:history="1">
            <w:r w:rsidR="00B313F8" w:rsidRPr="00ED1E7D">
              <w:rPr>
                <w:rStyle w:val="Hyperlink"/>
                <w:rFonts w:cs="Times New Roman"/>
                <w:noProof/>
              </w:rPr>
              <w:t>3.4.</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Thực hiện các pipeline và thu thập kết quả</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_Toc171397282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20</w:t>
            </w:r>
            <w:r w:rsidR="00B313F8" w:rsidRPr="00ED1E7D">
              <w:rPr>
                <w:rFonts w:cs="Times New Roman"/>
                <w:noProof/>
                <w:webHidden/>
              </w:rPr>
              <w:fldChar w:fldCharType="end"/>
            </w:r>
          </w:hyperlink>
        </w:p>
        <w:p w14:paraId="0696B0F0" w14:textId="1C9198E8"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83" w:history="1">
            <w:r w:rsidR="00B313F8" w:rsidRPr="00ED1E7D">
              <w:rPr>
                <w:rStyle w:val="Hyperlink"/>
                <w:rFonts w:cs="Times New Roman"/>
                <w:noProof/>
              </w:rPr>
              <w:t>3.5.</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Đánh giá và so sánh</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_Toc171397283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20</w:t>
            </w:r>
            <w:r w:rsidR="00B313F8" w:rsidRPr="00ED1E7D">
              <w:rPr>
                <w:rFonts w:cs="Times New Roman"/>
                <w:noProof/>
                <w:webHidden/>
              </w:rPr>
              <w:fldChar w:fldCharType="end"/>
            </w:r>
          </w:hyperlink>
        </w:p>
        <w:p w14:paraId="5E0EAA8C" w14:textId="5A529A61"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84" w:history="1">
            <w:r w:rsidR="00B313F8" w:rsidRPr="00ED1E7D">
              <w:rPr>
                <w:rStyle w:val="Hyperlink"/>
                <w:rFonts w:cs="Times New Roman"/>
                <w:noProof/>
              </w:rPr>
              <w:t>3.6.</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Tài liệu và báo cáo</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_Toc171397284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20</w:t>
            </w:r>
            <w:r w:rsidR="00B313F8" w:rsidRPr="00ED1E7D">
              <w:rPr>
                <w:rFonts w:cs="Times New Roman"/>
                <w:noProof/>
                <w:webHidden/>
              </w:rPr>
              <w:fldChar w:fldCharType="end"/>
            </w:r>
          </w:hyperlink>
        </w:p>
        <w:p w14:paraId="73B1A202" w14:textId="55216552" w:rsidR="00B313F8" w:rsidRPr="00ED1E7D" w:rsidRDefault="00000000">
          <w:pPr>
            <w:pStyle w:val="TOC1"/>
            <w:tabs>
              <w:tab w:val="left" w:pos="1440"/>
              <w:tab w:val="right" w:leader="dot" w:pos="8777"/>
            </w:tabs>
            <w:rPr>
              <w:rFonts w:eastAsiaTheme="minorEastAsia" w:cs="Times New Roman"/>
              <w:noProof/>
              <w:kern w:val="2"/>
              <w:sz w:val="22"/>
              <w:lang w:val="en-US" w:eastAsia="ja-JP"/>
              <w14:ligatures w14:val="standardContextual"/>
            </w:rPr>
          </w:pPr>
          <w:hyperlink w:anchor="_Toc171397290" w:history="1">
            <w:r w:rsidR="00B313F8" w:rsidRPr="00ED1E7D">
              <w:rPr>
                <w:rStyle w:val="Hyperlink"/>
                <w:rFonts w:cs="Times New Roman"/>
                <w:bCs/>
                <w:noProof/>
              </w:rPr>
              <w:t>Chương 4.</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TRIỂN KHAI HỆ THỐNG</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_Toc171397290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20</w:t>
            </w:r>
            <w:r w:rsidR="00B313F8" w:rsidRPr="00ED1E7D">
              <w:rPr>
                <w:rFonts w:cs="Times New Roman"/>
                <w:noProof/>
                <w:webHidden/>
              </w:rPr>
              <w:fldChar w:fldCharType="end"/>
            </w:r>
          </w:hyperlink>
        </w:p>
        <w:p w14:paraId="00A12F2D" w14:textId="07D79AF3"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91" w:history="1">
            <w:r w:rsidR="00B313F8" w:rsidRPr="00ED1E7D">
              <w:rPr>
                <w:rStyle w:val="Hyperlink"/>
                <w:rFonts w:cs="Times New Roman"/>
                <w:noProof/>
              </w:rPr>
              <w:t>4.1.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Docker và Kubernetes</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_Toc171397291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20</w:t>
            </w:r>
            <w:r w:rsidR="00B313F8" w:rsidRPr="00ED1E7D">
              <w:rPr>
                <w:rFonts w:cs="Times New Roman"/>
                <w:noProof/>
                <w:webHidden/>
              </w:rPr>
              <w:fldChar w:fldCharType="end"/>
            </w:r>
          </w:hyperlink>
        </w:p>
        <w:p w14:paraId="429B7BFB" w14:textId="0115731E"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92" w:history="1">
            <w:r w:rsidR="00B313F8" w:rsidRPr="00ED1E7D">
              <w:rPr>
                <w:rStyle w:val="Hyperlink"/>
                <w:rFonts w:cs="Times New Roman"/>
                <w:noProof/>
                <w:lang w:val="en-US"/>
              </w:rPr>
              <w:t>4.1.1.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Cài đặt Docker</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_Toc171397292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20</w:t>
            </w:r>
            <w:r w:rsidR="00B313F8" w:rsidRPr="00ED1E7D">
              <w:rPr>
                <w:rFonts w:cs="Times New Roman"/>
                <w:noProof/>
                <w:webHidden/>
              </w:rPr>
              <w:fldChar w:fldCharType="end"/>
            </w:r>
          </w:hyperlink>
        </w:p>
        <w:p w14:paraId="61F03396" w14:textId="7A11AEB8"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93" w:history="1">
            <w:r w:rsidR="00B313F8" w:rsidRPr="00ED1E7D">
              <w:rPr>
                <w:rStyle w:val="Hyperlink"/>
                <w:rFonts w:cs="Times New Roman"/>
                <w:noProof/>
                <w:lang w:val="en-US"/>
              </w:rPr>
              <w:t>4.1.2.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Cài đặt Kubernetes Cluster</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_Toc171397293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21</w:t>
            </w:r>
            <w:r w:rsidR="00B313F8" w:rsidRPr="00ED1E7D">
              <w:rPr>
                <w:rFonts w:cs="Times New Roman"/>
                <w:noProof/>
                <w:webHidden/>
              </w:rPr>
              <w:fldChar w:fldCharType="end"/>
            </w:r>
          </w:hyperlink>
        </w:p>
        <w:p w14:paraId="56F7D9E8" w14:textId="3392CEA0"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294" w:history="1">
            <w:r w:rsidR="00B313F8" w:rsidRPr="00ED1E7D">
              <w:rPr>
                <w:rStyle w:val="Hyperlink"/>
                <w:rFonts w:cs="Times New Roman"/>
                <w:noProof/>
              </w:rPr>
              <w:t>4.2.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Azure Devops CI/CD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_Toc171397294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23</w:t>
            </w:r>
            <w:r w:rsidR="00B313F8" w:rsidRPr="00ED1E7D">
              <w:rPr>
                <w:rFonts w:cs="Times New Roman"/>
                <w:noProof/>
                <w:webHidden/>
              </w:rPr>
              <w:fldChar w:fldCharType="end"/>
            </w:r>
          </w:hyperlink>
        </w:p>
        <w:p w14:paraId="7D6F8001" w14:textId="01BF9496"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95" w:history="1">
            <w:r w:rsidR="00B313F8" w:rsidRPr="00ED1E7D">
              <w:rPr>
                <w:rStyle w:val="Hyperlink"/>
                <w:rFonts w:cs="Times New Roman"/>
                <w:noProof/>
                <w:lang w:val="en-US"/>
              </w:rPr>
              <w:t>4.2.1.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Mô hình triển khai</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_Toc171397295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23</w:t>
            </w:r>
            <w:r w:rsidR="00B313F8" w:rsidRPr="00ED1E7D">
              <w:rPr>
                <w:rFonts w:cs="Times New Roman"/>
                <w:noProof/>
                <w:webHidden/>
              </w:rPr>
              <w:fldChar w:fldCharType="end"/>
            </w:r>
          </w:hyperlink>
        </w:p>
        <w:p w14:paraId="398EA7B1" w14:textId="6C399E8C"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96" w:history="1">
            <w:r w:rsidR="00B313F8" w:rsidRPr="00ED1E7D">
              <w:rPr>
                <w:rStyle w:val="Hyperlink"/>
                <w:rFonts w:cs="Times New Roman"/>
                <w:noProof/>
                <w:lang w:val="en-US"/>
              </w:rPr>
              <w:t>4.2.2.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Chuẩn bị tài nguyên</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_Toc171397296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23</w:t>
            </w:r>
            <w:r w:rsidR="00B313F8" w:rsidRPr="00ED1E7D">
              <w:rPr>
                <w:rFonts w:cs="Times New Roman"/>
                <w:noProof/>
                <w:webHidden/>
              </w:rPr>
              <w:fldChar w:fldCharType="end"/>
            </w:r>
          </w:hyperlink>
        </w:p>
        <w:p w14:paraId="30C3F88F" w14:textId="6721EDD5"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97" w:history="1">
            <w:r w:rsidR="00B313F8" w:rsidRPr="00ED1E7D">
              <w:rPr>
                <w:rStyle w:val="Hyperlink"/>
                <w:rFonts w:cs="Times New Roman"/>
                <w:noProof/>
                <w:lang w:val="en-US"/>
              </w:rPr>
              <w:t>4.2.3.</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Self-hosted Agent Runner cho Azure DevOps</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_Toc171397297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25</w:t>
            </w:r>
            <w:r w:rsidR="00B313F8" w:rsidRPr="00ED1E7D">
              <w:rPr>
                <w:rFonts w:cs="Times New Roman"/>
                <w:noProof/>
                <w:webHidden/>
              </w:rPr>
              <w:fldChar w:fldCharType="end"/>
            </w:r>
          </w:hyperlink>
        </w:p>
        <w:p w14:paraId="692355D2" w14:textId="7B913537"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98" w:history="1">
            <w:r w:rsidR="00B313F8" w:rsidRPr="00ED1E7D">
              <w:rPr>
                <w:rStyle w:val="Hyperlink"/>
                <w:rFonts w:cs="Times New Roman"/>
                <w:noProof/>
                <w:lang w:val="en-US"/>
              </w:rPr>
              <w:t>4.2.4.</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AKS Cluster</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_Toc171397298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25</w:t>
            </w:r>
            <w:r w:rsidR="00B313F8" w:rsidRPr="00ED1E7D">
              <w:rPr>
                <w:rFonts w:cs="Times New Roman"/>
                <w:noProof/>
                <w:webHidden/>
              </w:rPr>
              <w:fldChar w:fldCharType="end"/>
            </w:r>
          </w:hyperlink>
        </w:p>
        <w:p w14:paraId="0BA04B42" w14:textId="5BC44F99"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299" w:history="1">
            <w:r w:rsidR="00B313F8" w:rsidRPr="00ED1E7D">
              <w:rPr>
                <w:rStyle w:val="Hyperlink"/>
                <w:rFonts w:cs="Times New Roman"/>
                <w:noProof/>
                <w:lang w:val="en-US"/>
              </w:rPr>
              <w:t>4.2.5.</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SonarCloud Scanner</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_Toc171397299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27</w:t>
            </w:r>
            <w:r w:rsidR="00B313F8" w:rsidRPr="00ED1E7D">
              <w:rPr>
                <w:rFonts w:cs="Times New Roman"/>
                <w:noProof/>
                <w:webHidden/>
              </w:rPr>
              <w:fldChar w:fldCharType="end"/>
            </w:r>
          </w:hyperlink>
        </w:p>
        <w:p w14:paraId="1F73E105" w14:textId="34B0A0AC"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00" w:history="1">
            <w:r w:rsidR="00B313F8" w:rsidRPr="00ED1E7D">
              <w:rPr>
                <w:rStyle w:val="Hyperlink"/>
                <w:rFonts w:cs="Times New Roman"/>
                <w:noProof/>
                <w:lang w:val="en-US"/>
              </w:rPr>
              <w:t>4.2.6.</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và chạy Pipelines</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_Toc171397300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28</w:t>
            </w:r>
            <w:r w:rsidR="00B313F8" w:rsidRPr="00ED1E7D">
              <w:rPr>
                <w:rFonts w:cs="Times New Roman"/>
                <w:noProof/>
                <w:webHidden/>
              </w:rPr>
              <w:fldChar w:fldCharType="end"/>
            </w:r>
          </w:hyperlink>
        </w:p>
        <w:p w14:paraId="3B8C3F94" w14:textId="57C62C4C"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301" w:history="1">
            <w:r w:rsidR="00B313F8" w:rsidRPr="00ED1E7D">
              <w:rPr>
                <w:rStyle w:val="Hyperlink"/>
                <w:rFonts w:cs="Times New Roman"/>
                <w:noProof/>
              </w:rPr>
              <w:t>4.3.</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Github Actions CI/CD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_Toc171397301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31</w:t>
            </w:r>
            <w:r w:rsidR="00B313F8" w:rsidRPr="00ED1E7D">
              <w:rPr>
                <w:rFonts w:cs="Times New Roman"/>
                <w:noProof/>
                <w:webHidden/>
              </w:rPr>
              <w:fldChar w:fldCharType="end"/>
            </w:r>
          </w:hyperlink>
        </w:p>
        <w:p w14:paraId="0E6FE48A" w14:textId="1D0854AC"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02" w:history="1">
            <w:r w:rsidR="00B313F8" w:rsidRPr="00ED1E7D">
              <w:rPr>
                <w:rStyle w:val="Hyperlink"/>
                <w:rFonts w:cs="Times New Roman"/>
                <w:noProof/>
                <w:lang w:val="en-US"/>
              </w:rPr>
              <w:t>4.3.1.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Mô hình triển khai</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_Toc171397302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31</w:t>
            </w:r>
            <w:r w:rsidR="00B313F8" w:rsidRPr="00ED1E7D">
              <w:rPr>
                <w:rFonts w:cs="Times New Roman"/>
                <w:noProof/>
                <w:webHidden/>
              </w:rPr>
              <w:fldChar w:fldCharType="end"/>
            </w:r>
          </w:hyperlink>
        </w:p>
        <w:p w14:paraId="759F3874" w14:textId="4B761AA0"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03" w:history="1">
            <w:r w:rsidR="00B313F8" w:rsidRPr="00ED1E7D">
              <w:rPr>
                <w:rStyle w:val="Hyperlink"/>
                <w:rFonts w:cs="Times New Roman"/>
                <w:noProof/>
                <w:lang w:val="en-US"/>
              </w:rPr>
              <w:t>4.3.2.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Chuẩn bị tài nguyên</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_Toc171397303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31</w:t>
            </w:r>
            <w:r w:rsidR="00B313F8" w:rsidRPr="00ED1E7D">
              <w:rPr>
                <w:rFonts w:cs="Times New Roman"/>
                <w:noProof/>
                <w:webHidden/>
              </w:rPr>
              <w:fldChar w:fldCharType="end"/>
            </w:r>
          </w:hyperlink>
        </w:p>
        <w:p w14:paraId="7845AE6D" w14:textId="469A1D59"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04" w:history="1">
            <w:r w:rsidR="00B313F8" w:rsidRPr="00ED1E7D">
              <w:rPr>
                <w:rStyle w:val="Hyperlink"/>
                <w:rFonts w:cs="Times New Roman"/>
                <w:noProof/>
                <w:lang w:val="en-US"/>
              </w:rPr>
              <w:t>4.3.3.</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AKS Cluster</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_Toc171397304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32</w:t>
            </w:r>
            <w:r w:rsidR="00B313F8" w:rsidRPr="00ED1E7D">
              <w:rPr>
                <w:rFonts w:cs="Times New Roman"/>
                <w:noProof/>
                <w:webHidden/>
              </w:rPr>
              <w:fldChar w:fldCharType="end"/>
            </w:r>
          </w:hyperlink>
        </w:p>
        <w:p w14:paraId="24418835" w14:textId="32D27F9E"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05" w:history="1">
            <w:r w:rsidR="00B313F8" w:rsidRPr="00ED1E7D">
              <w:rPr>
                <w:rStyle w:val="Hyperlink"/>
                <w:rFonts w:cs="Times New Roman"/>
                <w:noProof/>
                <w:lang w:val="en-US"/>
              </w:rPr>
              <w:t>4.3.4.</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SonarCloud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_Toc171397305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32</w:t>
            </w:r>
            <w:r w:rsidR="00B313F8" w:rsidRPr="00ED1E7D">
              <w:rPr>
                <w:rFonts w:cs="Times New Roman"/>
                <w:noProof/>
                <w:webHidden/>
              </w:rPr>
              <w:fldChar w:fldCharType="end"/>
            </w:r>
          </w:hyperlink>
        </w:p>
        <w:p w14:paraId="01130F6E" w14:textId="749E6A1F"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06" w:history="1">
            <w:r w:rsidR="00B313F8" w:rsidRPr="00ED1E7D">
              <w:rPr>
                <w:rStyle w:val="Hyperlink"/>
                <w:rFonts w:cs="Times New Roman"/>
                <w:noProof/>
                <w:lang w:val="en-US"/>
              </w:rPr>
              <w:t>4.3.5.</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Khởi tạo và chạy Pipeline</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_Toc171397306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33</w:t>
            </w:r>
            <w:r w:rsidR="00B313F8" w:rsidRPr="00ED1E7D">
              <w:rPr>
                <w:rFonts w:cs="Times New Roman"/>
                <w:noProof/>
                <w:webHidden/>
              </w:rPr>
              <w:fldChar w:fldCharType="end"/>
            </w:r>
          </w:hyperlink>
        </w:p>
        <w:p w14:paraId="5343AEF3" w14:textId="275E6C5D"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307" w:history="1">
            <w:r w:rsidR="00B313F8" w:rsidRPr="00ED1E7D">
              <w:rPr>
                <w:rStyle w:val="Hyperlink"/>
                <w:rFonts w:cs="Times New Roman"/>
                <w:noProof/>
              </w:rPr>
              <w:t>4.4.</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Jenkins CI/CD trên Github</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_Toc171397307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35</w:t>
            </w:r>
            <w:r w:rsidR="00B313F8" w:rsidRPr="00ED1E7D">
              <w:rPr>
                <w:rFonts w:cs="Times New Roman"/>
                <w:noProof/>
                <w:webHidden/>
              </w:rPr>
              <w:fldChar w:fldCharType="end"/>
            </w:r>
          </w:hyperlink>
        </w:p>
        <w:p w14:paraId="669B7EC3" w14:textId="1B535953"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08" w:history="1">
            <w:r w:rsidR="00B313F8" w:rsidRPr="00ED1E7D">
              <w:rPr>
                <w:rStyle w:val="Hyperlink"/>
                <w:rFonts w:cs="Times New Roman"/>
                <w:noProof/>
                <w:lang w:val="en-US"/>
              </w:rPr>
              <w:t>4.4.1.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Mô hình triển khai</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_Toc171397308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35</w:t>
            </w:r>
            <w:r w:rsidR="00B313F8" w:rsidRPr="00ED1E7D">
              <w:rPr>
                <w:rFonts w:cs="Times New Roman"/>
                <w:noProof/>
                <w:webHidden/>
              </w:rPr>
              <w:fldChar w:fldCharType="end"/>
            </w:r>
          </w:hyperlink>
        </w:p>
        <w:p w14:paraId="765AE603" w14:textId="14257893"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09" w:history="1">
            <w:r w:rsidR="00B313F8" w:rsidRPr="00ED1E7D">
              <w:rPr>
                <w:rStyle w:val="Hyperlink"/>
                <w:rFonts w:cs="Times New Roman"/>
                <w:noProof/>
                <w:lang w:val="en-US"/>
              </w:rPr>
              <w:t>4.4.2.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Chuẩn bị tài nguyên</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_Toc171397309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35</w:t>
            </w:r>
            <w:r w:rsidR="00B313F8" w:rsidRPr="00ED1E7D">
              <w:rPr>
                <w:rFonts w:cs="Times New Roman"/>
                <w:noProof/>
                <w:webHidden/>
              </w:rPr>
              <w:fldChar w:fldCharType="end"/>
            </w:r>
          </w:hyperlink>
        </w:p>
        <w:p w14:paraId="183705DE" w14:textId="2398FA53"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10" w:history="1">
            <w:r w:rsidR="00B313F8" w:rsidRPr="00ED1E7D">
              <w:rPr>
                <w:rStyle w:val="Hyperlink"/>
                <w:rFonts w:cs="Times New Roman"/>
                <w:noProof/>
                <w:lang w:val="en-US"/>
              </w:rPr>
              <w:t>4.4.3.</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Tạo pipeline CI/CD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_Toc171397310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38</w:t>
            </w:r>
            <w:r w:rsidR="00B313F8" w:rsidRPr="00ED1E7D">
              <w:rPr>
                <w:rFonts w:cs="Times New Roman"/>
                <w:noProof/>
                <w:webHidden/>
              </w:rPr>
              <w:fldChar w:fldCharType="end"/>
            </w:r>
          </w:hyperlink>
        </w:p>
        <w:p w14:paraId="11E8C408" w14:textId="19016956"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11" w:history="1">
            <w:r w:rsidR="00B313F8" w:rsidRPr="00ED1E7D">
              <w:rPr>
                <w:rStyle w:val="Hyperlink"/>
                <w:rFonts w:cs="Times New Roman"/>
                <w:noProof/>
                <w:lang w:val="en-US"/>
              </w:rPr>
              <w:t>4.4.4.</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Chạy Pipeline CI/CD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_Toc171397311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39</w:t>
            </w:r>
            <w:r w:rsidR="00B313F8" w:rsidRPr="00ED1E7D">
              <w:rPr>
                <w:rFonts w:cs="Times New Roman"/>
                <w:noProof/>
                <w:webHidden/>
              </w:rPr>
              <w:fldChar w:fldCharType="end"/>
            </w:r>
          </w:hyperlink>
        </w:p>
        <w:p w14:paraId="29B52B18" w14:textId="42559F28"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312" w:history="1">
            <w:r w:rsidR="00B313F8" w:rsidRPr="00ED1E7D">
              <w:rPr>
                <w:rStyle w:val="Hyperlink"/>
                <w:rFonts w:cs="Times New Roman"/>
                <w:noProof/>
              </w:rPr>
              <w:t>4.5.</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Jenkins CI/CD trên Git Server</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_Toc171397312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41</w:t>
            </w:r>
            <w:r w:rsidR="00B313F8" w:rsidRPr="00ED1E7D">
              <w:rPr>
                <w:rFonts w:cs="Times New Roman"/>
                <w:noProof/>
                <w:webHidden/>
              </w:rPr>
              <w:fldChar w:fldCharType="end"/>
            </w:r>
          </w:hyperlink>
        </w:p>
        <w:p w14:paraId="2642F670" w14:textId="27A673F2"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13" w:history="1">
            <w:r w:rsidR="00B313F8" w:rsidRPr="00ED1E7D">
              <w:rPr>
                <w:rStyle w:val="Hyperlink"/>
                <w:rFonts w:cs="Times New Roman"/>
                <w:noProof/>
                <w:lang w:val="en-US"/>
              </w:rPr>
              <w:t>4.5.1.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Mô hình triển khai</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_Toc171397313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41</w:t>
            </w:r>
            <w:r w:rsidR="00B313F8" w:rsidRPr="00ED1E7D">
              <w:rPr>
                <w:rFonts w:cs="Times New Roman"/>
                <w:noProof/>
                <w:webHidden/>
              </w:rPr>
              <w:fldChar w:fldCharType="end"/>
            </w:r>
          </w:hyperlink>
        </w:p>
        <w:p w14:paraId="71F4DB6F" w14:textId="174B58C6"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14" w:history="1">
            <w:r w:rsidR="00B313F8" w:rsidRPr="00ED1E7D">
              <w:rPr>
                <w:rStyle w:val="Hyperlink"/>
                <w:rFonts w:cs="Times New Roman"/>
                <w:noProof/>
                <w:lang w:val="en-US"/>
              </w:rPr>
              <w:t>4.5.2.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Chuẩn bị tài nguyên</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_Toc171397314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41</w:t>
            </w:r>
            <w:r w:rsidR="00B313F8" w:rsidRPr="00ED1E7D">
              <w:rPr>
                <w:rFonts w:cs="Times New Roman"/>
                <w:noProof/>
                <w:webHidden/>
              </w:rPr>
              <w:fldChar w:fldCharType="end"/>
            </w:r>
          </w:hyperlink>
        </w:p>
        <w:p w14:paraId="59932CBB" w14:textId="5484906B"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15" w:history="1">
            <w:r w:rsidR="00B313F8" w:rsidRPr="00ED1E7D">
              <w:rPr>
                <w:rStyle w:val="Hyperlink"/>
                <w:rFonts w:cs="Times New Roman"/>
                <w:noProof/>
                <w:lang w:val="en-US"/>
              </w:rPr>
              <w:t>4.5.3.</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Tạo và chạy pipline CI/CD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_Toc171397315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43</w:t>
            </w:r>
            <w:r w:rsidR="00B313F8" w:rsidRPr="00ED1E7D">
              <w:rPr>
                <w:rFonts w:cs="Times New Roman"/>
                <w:noProof/>
                <w:webHidden/>
              </w:rPr>
              <w:fldChar w:fldCharType="end"/>
            </w:r>
          </w:hyperlink>
        </w:p>
        <w:p w14:paraId="7E27E210" w14:textId="6BFB5ABB"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316" w:history="1">
            <w:r w:rsidR="00B313F8" w:rsidRPr="00ED1E7D">
              <w:rPr>
                <w:rStyle w:val="Hyperlink"/>
                <w:rFonts w:cs="Times New Roman"/>
                <w:noProof/>
              </w:rPr>
              <w:t>4.6.</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Gitlab CI/CD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_Toc171397316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45</w:t>
            </w:r>
            <w:r w:rsidR="00B313F8" w:rsidRPr="00ED1E7D">
              <w:rPr>
                <w:rFonts w:cs="Times New Roman"/>
                <w:noProof/>
                <w:webHidden/>
              </w:rPr>
              <w:fldChar w:fldCharType="end"/>
            </w:r>
          </w:hyperlink>
        </w:p>
        <w:p w14:paraId="5B1881BD" w14:textId="0D0E0678"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17" w:history="1">
            <w:r w:rsidR="00B313F8" w:rsidRPr="00ED1E7D">
              <w:rPr>
                <w:rStyle w:val="Hyperlink"/>
                <w:rFonts w:cs="Times New Roman"/>
                <w:noProof/>
                <w:lang w:val="en-US"/>
              </w:rPr>
              <w:t>4.6.1.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Mô hình triển khai</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_Toc171397317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45</w:t>
            </w:r>
            <w:r w:rsidR="00B313F8" w:rsidRPr="00ED1E7D">
              <w:rPr>
                <w:rFonts w:cs="Times New Roman"/>
                <w:noProof/>
                <w:webHidden/>
              </w:rPr>
              <w:fldChar w:fldCharType="end"/>
            </w:r>
          </w:hyperlink>
        </w:p>
        <w:p w14:paraId="5636084D" w14:textId="1826E723"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18" w:history="1">
            <w:r w:rsidR="00B313F8" w:rsidRPr="00ED1E7D">
              <w:rPr>
                <w:rStyle w:val="Hyperlink"/>
                <w:rFonts w:cs="Times New Roman"/>
                <w:noProof/>
                <w:lang w:val="en-US"/>
              </w:rPr>
              <w:t>4.6.2.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Chuẩn bị tài nguyên</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_Toc171397318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45</w:t>
            </w:r>
            <w:r w:rsidR="00B313F8" w:rsidRPr="00ED1E7D">
              <w:rPr>
                <w:rFonts w:cs="Times New Roman"/>
                <w:noProof/>
                <w:webHidden/>
              </w:rPr>
              <w:fldChar w:fldCharType="end"/>
            </w:r>
          </w:hyperlink>
        </w:p>
        <w:p w14:paraId="71E9473D" w14:textId="2245365B"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19" w:history="1">
            <w:r w:rsidR="00B313F8" w:rsidRPr="00ED1E7D">
              <w:rPr>
                <w:rStyle w:val="Hyperlink"/>
                <w:rFonts w:cs="Times New Roman"/>
                <w:noProof/>
                <w:lang w:val="en-US"/>
              </w:rPr>
              <w:t>4.6.3.</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Tạo pipeline CI/CD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_Toc171397319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46</w:t>
            </w:r>
            <w:r w:rsidR="00B313F8" w:rsidRPr="00ED1E7D">
              <w:rPr>
                <w:rFonts w:cs="Times New Roman"/>
                <w:noProof/>
                <w:webHidden/>
              </w:rPr>
              <w:fldChar w:fldCharType="end"/>
            </w:r>
          </w:hyperlink>
        </w:p>
        <w:p w14:paraId="1D5EE420" w14:textId="28E26F7A" w:rsidR="00B313F8" w:rsidRPr="00ED1E7D" w:rsidRDefault="00000000">
          <w:pPr>
            <w:pStyle w:val="TOC3"/>
            <w:tabs>
              <w:tab w:val="left" w:pos="1440"/>
              <w:tab w:val="right" w:leader="dot" w:pos="8777"/>
            </w:tabs>
            <w:rPr>
              <w:rFonts w:eastAsiaTheme="minorEastAsia" w:cs="Times New Roman"/>
              <w:noProof/>
              <w:kern w:val="2"/>
              <w:sz w:val="22"/>
              <w:lang w:val="en-US" w:eastAsia="ja-JP"/>
              <w14:ligatures w14:val="standardContextual"/>
            </w:rPr>
          </w:pPr>
          <w:hyperlink w:anchor="_Toc171397320" w:history="1">
            <w:r w:rsidR="00B313F8" w:rsidRPr="00ED1E7D">
              <w:rPr>
                <w:rStyle w:val="Hyperlink"/>
                <w:rFonts w:cs="Times New Roman"/>
                <w:noProof/>
                <w:lang w:val="en-US"/>
              </w:rPr>
              <w:t>4.6.4.</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Chạy pipeline CI/CD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_Toc171397320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46</w:t>
            </w:r>
            <w:r w:rsidR="00B313F8" w:rsidRPr="00ED1E7D">
              <w:rPr>
                <w:rFonts w:cs="Times New Roman"/>
                <w:noProof/>
                <w:webHidden/>
              </w:rPr>
              <w:fldChar w:fldCharType="end"/>
            </w:r>
          </w:hyperlink>
        </w:p>
        <w:p w14:paraId="5C6267EE" w14:textId="27A3E02D" w:rsidR="00B313F8" w:rsidRPr="00ED1E7D" w:rsidRDefault="00000000">
          <w:pPr>
            <w:pStyle w:val="TOC1"/>
            <w:tabs>
              <w:tab w:val="left" w:pos="1440"/>
              <w:tab w:val="right" w:leader="dot" w:pos="8777"/>
            </w:tabs>
            <w:rPr>
              <w:rFonts w:eastAsiaTheme="minorEastAsia" w:cs="Times New Roman"/>
              <w:noProof/>
              <w:kern w:val="2"/>
              <w:sz w:val="22"/>
              <w:lang w:val="en-US" w:eastAsia="ja-JP"/>
              <w14:ligatures w14:val="standardContextual"/>
            </w:rPr>
          </w:pPr>
          <w:hyperlink w:anchor="_Toc171397321" w:history="1">
            <w:r w:rsidR="00B313F8" w:rsidRPr="00ED1E7D">
              <w:rPr>
                <w:rStyle w:val="Hyperlink"/>
                <w:rFonts w:cs="Times New Roman"/>
                <w:bCs/>
                <w:noProof/>
              </w:rPr>
              <w:t>Chương 5.</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KẾT LUẬN</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_Toc171397321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48</w:t>
            </w:r>
            <w:r w:rsidR="00B313F8" w:rsidRPr="00ED1E7D">
              <w:rPr>
                <w:rFonts w:cs="Times New Roman"/>
                <w:noProof/>
                <w:webHidden/>
              </w:rPr>
              <w:fldChar w:fldCharType="end"/>
            </w:r>
          </w:hyperlink>
        </w:p>
        <w:p w14:paraId="4639FA2A" w14:textId="142F2DBC"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322" w:history="1">
            <w:r w:rsidR="00B313F8" w:rsidRPr="00ED1E7D">
              <w:rPr>
                <w:rStyle w:val="Hyperlink"/>
                <w:rFonts w:cs="Times New Roman"/>
                <w:noProof/>
              </w:rPr>
              <w:t>5.1.</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Đánh giá hiệu năng các mô hình CI/CD</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_Toc171397322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48</w:t>
            </w:r>
            <w:r w:rsidR="00B313F8" w:rsidRPr="00ED1E7D">
              <w:rPr>
                <w:rFonts w:cs="Times New Roman"/>
                <w:noProof/>
                <w:webHidden/>
              </w:rPr>
              <w:fldChar w:fldCharType="end"/>
            </w:r>
          </w:hyperlink>
        </w:p>
        <w:p w14:paraId="393EFBE5" w14:textId="4D017757"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323" w:history="1">
            <w:r w:rsidR="00B313F8" w:rsidRPr="00ED1E7D">
              <w:rPr>
                <w:rStyle w:val="Hyperlink"/>
                <w:rFonts w:cs="Times New Roman"/>
                <w:noProof/>
              </w:rPr>
              <w:t>5.2.</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Khó khăn gặp phải &amp; hạn chế</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_Toc171397323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49</w:t>
            </w:r>
            <w:r w:rsidR="00B313F8" w:rsidRPr="00ED1E7D">
              <w:rPr>
                <w:rFonts w:cs="Times New Roman"/>
                <w:noProof/>
                <w:webHidden/>
              </w:rPr>
              <w:fldChar w:fldCharType="end"/>
            </w:r>
          </w:hyperlink>
        </w:p>
        <w:p w14:paraId="4052437A" w14:textId="1E5E56EB" w:rsidR="00B313F8" w:rsidRPr="00ED1E7D" w:rsidRDefault="00000000">
          <w:pPr>
            <w:pStyle w:val="TOC2"/>
            <w:tabs>
              <w:tab w:val="left" w:pos="960"/>
              <w:tab w:val="right" w:leader="dot" w:pos="8777"/>
            </w:tabs>
            <w:rPr>
              <w:rFonts w:eastAsiaTheme="minorEastAsia" w:cs="Times New Roman"/>
              <w:noProof/>
              <w:kern w:val="2"/>
              <w:sz w:val="22"/>
              <w:lang w:val="en-US" w:eastAsia="ja-JP"/>
              <w14:ligatures w14:val="standardContextual"/>
            </w:rPr>
          </w:pPr>
          <w:hyperlink w:anchor="_Toc171397324" w:history="1">
            <w:r w:rsidR="00B313F8" w:rsidRPr="00ED1E7D">
              <w:rPr>
                <w:rStyle w:val="Hyperlink"/>
                <w:rFonts w:cs="Times New Roman"/>
                <w:noProof/>
              </w:rPr>
              <w:t>5.3.</w:t>
            </w:r>
            <w:r w:rsidR="00B313F8" w:rsidRPr="00ED1E7D">
              <w:rPr>
                <w:rFonts w:eastAsiaTheme="minorEastAsia" w:cs="Times New Roman"/>
                <w:noProof/>
                <w:kern w:val="2"/>
                <w:sz w:val="22"/>
                <w:lang w:val="en-US" w:eastAsia="ja-JP"/>
                <w14:ligatures w14:val="standardContextual"/>
              </w:rPr>
              <w:tab/>
            </w:r>
            <w:r w:rsidR="00B313F8" w:rsidRPr="00ED1E7D">
              <w:rPr>
                <w:rStyle w:val="Hyperlink"/>
                <w:rFonts w:cs="Times New Roman"/>
                <w:noProof/>
              </w:rPr>
              <w:t>Hướng phát triển</w:t>
            </w:r>
            <w:r w:rsidR="00B313F8" w:rsidRPr="00ED1E7D">
              <w:rPr>
                <w:rFonts w:cs="Times New Roman"/>
                <w:noProof/>
                <w:webHidden/>
              </w:rPr>
              <w:tab/>
            </w:r>
            <w:r w:rsidR="00B313F8" w:rsidRPr="00ED1E7D">
              <w:rPr>
                <w:rFonts w:cs="Times New Roman"/>
                <w:noProof/>
                <w:webHidden/>
              </w:rPr>
              <w:fldChar w:fldCharType="begin"/>
            </w:r>
            <w:r w:rsidR="00B313F8" w:rsidRPr="00ED1E7D">
              <w:rPr>
                <w:rFonts w:cs="Times New Roman"/>
                <w:noProof/>
                <w:webHidden/>
              </w:rPr>
              <w:instrText xml:space="preserve"> PAGEREF _Toc171397324 \h </w:instrText>
            </w:r>
            <w:r w:rsidR="00B313F8" w:rsidRPr="00ED1E7D">
              <w:rPr>
                <w:rFonts w:cs="Times New Roman"/>
                <w:noProof/>
                <w:webHidden/>
              </w:rPr>
            </w:r>
            <w:r w:rsidR="00B313F8" w:rsidRPr="00ED1E7D">
              <w:rPr>
                <w:rFonts w:cs="Times New Roman"/>
                <w:noProof/>
                <w:webHidden/>
              </w:rPr>
              <w:fldChar w:fldCharType="separate"/>
            </w:r>
            <w:r w:rsidR="009434EA">
              <w:rPr>
                <w:rFonts w:cs="Times New Roman"/>
                <w:noProof/>
                <w:webHidden/>
              </w:rPr>
              <w:t>49</w:t>
            </w:r>
            <w:r w:rsidR="00B313F8" w:rsidRPr="00ED1E7D">
              <w:rPr>
                <w:rFonts w:cs="Times New Roman"/>
                <w:noProof/>
                <w:webHidden/>
              </w:rPr>
              <w:fldChar w:fldCharType="end"/>
            </w:r>
          </w:hyperlink>
        </w:p>
        <w:p w14:paraId="56978AAD" w14:textId="2EF37D82" w:rsidR="00532D77" w:rsidRPr="00ED1E7D" w:rsidRDefault="00B65492" w:rsidP="00532D77">
          <w:pPr>
            <w:rPr>
              <w:rFonts w:cs="Times New Roman"/>
              <w:b/>
              <w:bCs/>
              <w:noProof/>
            </w:rPr>
          </w:pPr>
          <w:r w:rsidRPr="00ED1E7D">
            <w:rPr>
              <w:rFonts w:cs="Times New Roman"/>
              <w:b/>
              <w:bCs/>
              <w:noProof/>
            </w:rPr>
            <w:lastRenderedPageBreak/>
            <w:fldChar w:fldCharType="end"/>
          </w:r>
        </w:p>
      </w:sdtContent>
    </w:sdt>
    <w:p w14:paraId="386C96E1" w14:textId="3AC40374" w:rsidR="001E6A57" w:rsidRDefault="001F7810" w:rsidP="001E6A57">
      <w:pPr>
        <w:jc w:val="center"/>
        <w:rPr>
          <w:rFonts w:cs="Times New Roman"/>
          <w:b/>
          <w:bCs/>
          <w:sz w:val="28"/>
          <w:szCs w:val="24"/>
        </w:rPr>
      </w:pPr>
      <w:r w:rsidRPr="00ED1E7D">
        <w:rPr>
          <w:rFonts w:cs="Times New Roman"/>
          <w:b/>
          <w:bCs/>
          <w:sz w:val="28"/>
          <w:szCs w:val="24"/>
        </w:rPr>
        <w:t>DANH MỤC HÌNH</w:t>
      </w:r>
    </w:p>
    <w:p w14:paraId="4A8625ED" w14:textId="081EC9EB"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r>
        <w:rPr>
          <w:rFonts w:cs="Times New Roman"/>
          <w:b/>
          <w:bCs/>
          <w:sz w:val="28"/>
          <w:szCs w:val="24"/>
        </w:rPr>
        <w:fldChar w:fldCharType="begin"/>
      </w:r>
      <w:r>
        <w:rPr>
          <w:rFonts w:cs="Times New Roman"/>
          <w:b/>
          <w:bCs/>
          <w:sz w:val="28"/>
          <w:szCs w:val="24"/>
        </w:rPr>
        <w:instrText xml:space="preserve"> TOC \h \z \c "Hình 1." </w:instrText>
      </w:r>
      <w:r>
        <w:rPr>
          <w:rFonts w:cs="Times New Roman"/>
          <w:b/>
          <w:bCs/>
          <w:sz w:val="28"/>
          <w:szCs w:val="24"/>
        </w:rPr>
        <w:fldChar w:fldCharType="separate"/>
      </w:r>
      <w:hyperlink w:anchor="_Toc171516218" w:history="1">
        <w:r w:rsidRPr="009862E0">
          <w:rPr>
            <w:rStyle w:val="Hyperlink"/>
            <w:rFonts w:cs="Times New Roman"/>
            <w:noProof/>
          </w:rPr>
          <w:t>Hình 1.1: Các công nghệ sử dụng</w:t>
        </w:r>
        <w:r>
          <w:rPr>
            <w:noProof/>
            <w:webHidden/>
          </w:rPr>
          <w:tab/>
        </w:r>
        <w:r>
          <w:rPr>
            <w:noProof/>
            <w:webHidden/>
          </w:rPr>
          <w:fldChar w:fldCharType="begin"/>
        </w:r>
        <w:r>
          <w:rPr>
            <w:noProof/>
            <w:webHidden/>
          </w:rPr>
          <w:instrText xml:space="preserve"> PAGEREF _Toc171516218 \h </w:instrText>
        </w:r>
        <w:r>
          <w:rPr>
            <w:noProof/>
            <w:webHidden/>
          </w:rPr>
        </w:r>
        <w:r>
          <w:rPr>
            <w:noProof/>
            <w:webHidden/>
          </w:rPr>
          <w:fldChar w:fldCharType="separate"/>
        </w:r>
        <w:r>
          <w:rPr>
            <w:noProof/>
            <w:webHidden/>
          </w:rPr>
          <w:t>1</w:t>
        </w:r>
        <w:r>
          <w:rPr>
            <w:noProof/>
            <w:webHidden/>
          </w:rPr>
          <w:fldChar w:fldCharType="end"/>
        </w:r>
      </w:hyperlink>
    </w:p>
    <w:p w14:paraId="466D2822" w14:textId="77777777" w:rsidR="00CB687D" w:rsidRDefault="00CB687D" w:rsidP="00CB687D">
      <w:pPr>
        <w:spacing w:line="14" w:lineRule="auto"/>
        <w:rPr>
          <w:noProof/>
        </w:rPr>
      </w:pPr>
      <w:r>
        <w:rPr>
          <w:rFonts w:cs="Times New Roman"/>
          <w:b/>
          <w:bCs/>
          <w:sz w:val="28"/>
          <w:szCs w:val="24"/>
        </w:rPr>
        <w:fldChar w:fldCharType="end"/>
      </w:r>
      <w:r>
        <w:rPr>
          <w:rFonts w:cs="Times New Roman"/>
          <w:b/>
          <w:bCs/>
          <w:sz w:val="28"/>
          <w:szCs w:val="24"/>
        </w:rPr>
        <w:fldChar w:fldCharType="begin"/>
      </w:r>
      <w:r>
        <w:rPr>
          <w:rFonts w:cs="Times New Roman"/>
          <w:b/>
          <w:bCs/>
          <w:sz w:val="28"/>
          <w:szCs w:val="24"/>
        </w:rPr>
        <w:instrText xml:space="preserve"> TOC \h \z \c "Hình 3." </w:instrText>
      </w:r>
      <w:r>
        <w:rPr>
          <w:rFonts w:cs="Times New Roman"/>
          <w:b/>
          <w:bCs/>
          <w:sz w:val="28"/>
          <w:szCs w:val="24"/>
        </w:rPr>
        <w:fldChar w:fldCharType="separate"/>
      </w:r>
    </w:p>
    <w:p w14:paraId="64A9886D" w14:textId="55DFAD1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49" w:history="1">
        <w:r w:rsidRPr="001A3D5D">
          <w:rPr>
            <w:rStyle w:val="Hyperlink"/>
            <w:rFonts w:cs="Times New Roman"/>
            <w:noProof/>
          </w:rPr>
          <w:t>Hình 3.1:</w:t>
        </w:r>
        <w:r w:rsidRPr="001A3D5D">
          <w:rPr>
            <w:rStyle w:val="Hyperlink"/>
            <w:rFonts w:cs="Times New Roman"/>
            <w:noProof/>
            <w:lang w:val="en-US"/>
          </w:rPr>
          <w:t xml:space="preserve"> Kết nối với Azure Student</w:t>
        </w:r>
        <w:r>
          <w:rPr>
            <w:noProof/>
            <w:webHidden/>
          </w:rPr>
          <w:tab/>
        </w:r>
        <w:r>
          <w:rPr>
            <w:noProof/>
            <w:webHidden/>
          </w:rPr>
          <w:fldChar w:fldCharType="begin"/>
        </w:r>
        <w:r>
          <w:rPr>
            <w:noProof/>
            <w:webHidden/>
          </w:rPr>
          <w:instrText xml:space="preserve"> PAGEREF _Toc171516249 \h </w:instrText>
        </w:r>
        <w:r>
          <w:rPr>
            <w:noProof/>
            <w:webHidden/>
          </w:rPr>
        </w:r>
        <w:r>
          <w:rPr>
            <w:noProof/>
            <w:webHidden/>
          </w:rPr>
          <w:fldChar w:fldCharType="separate"/>
        </w:r>
        <w:r>
          <w:rPr>
            <w:noProof/>
            <w:webHidden/>
          </w:rPr>
          <w:t>7</w:t>
        </w:r>
        <w:r>
          <w:rPr>
            <w:noProof/>
            <w:webHidden/>
          </w:rPr>
          <w:fldChar w:fldCharType="end"/>
        </w:r>
      </w:hyperlink>
    </w:p>
    <w:p w14:paraId="56E3A2E6" w14:textId="1C3FC758"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50" w:history="1">
        <w:r w:rsidRPr="001A3D5D">
          <w:rPr>
            <w:rStyle w:val="Hyperlink"/>
            <w:rFonts w:cs="Times New Roman"/>
            <w:noProof/>
          </w:rPr>
          <w:t>Hình 3.2: Kết nối với AKS</w:t>
        </w:r>
        <w:r>
          <w:rPr>
            <w:noProof/>
            <w:webHidden/>
          </w:rPr>
          <w:tab/>
        </w:r>
        <w:r>
          <w:rPr>
            <w:noProof/>
            <w:webHidden/>
          </w:rPr>
          <w:fldChar w:fldCharType="begin"/>
        </w:r>
        <w:r>
          <w:rPr>
            <w:noProof/>
            <w:webHidden/>
          </w:rPr>
          <w:instrText xml:space="preserve"> PAGEREF _Toc171516250 \h </w:instrText>
        </w:r>
        <w:r>
          <w:rPr>
            <w:noProof/>
            <w:webHidden/>
          </w:rPr>
        </w:r>
        <w:r>
          <w:rPr>
            <w:noProof/>
            <w:webHidden/>
          </w:rPr>
          <w:fldChar w:fldCharType="separate"/>
        </w:r>
        <w:r>
          <w:rPr>
            <w:noProof/>
            <w:webHidden/>
          </w:rPr>
          <w:t>8</w:t>
        </w:r>
        <w:r>
          <w:rPr>
            <w:noProof/>
            <w:webHidden/>
          </w:rPr>
          <w:fldChar w:fldCharType="end"/>
        </w:r>
      </w:hyperlink>
    </w:p>
    <w:p w14:paraId="75ED4192" w14:textId="5EA453A1"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51" w:history="1">
        <w:r w:rsidRPr="001A3D5D">
          <w:rPr>
            <w:rStyle w:val="Hyperlink"/>
            <w:rFonts w:cs="Times New Roman"/>
            <w:noProof/>
          </w:rPr>
          <w:t>Hình 3.3: Kết nối  với SonarCloud</w:t>
        </w:r>
        <w:r>
          <w:rPr>
            <w:noProof/>
            <w:webHidden/>
          </w:rPr>
          <w:tab/>
        </w:r>
        <w:r>
          <w:rPr>
            <w:noProof/>
            <w:webHidden/>
          </w:rPr>
          <w:fldChar w:fldCharType="begin"/>
        </w:r>
        <w:r>
          <w:rPr>
            <w:noProof/>
            <w:webHidden/>
          </w:rPr>
          <w:instrText xml:space="preserve"> PAGEREF _Toc171516251 \h </w:instrText>
        </w:r>
        <w:r>
          <w:rPr>
            <w:noProof/>
            <w:webHidden/>
          </w:rPr>
        </w:r>
        <w:r>
          <w:rPr>
            <w:noProof/>
            <w:webHidden/>
          </w:rPr>
          <w:fldChar w:fldCharType="separate"/>
        </w:r>
        <w:r>
          <w:rPr>
            <w:noProof/>
            <w:webHidden/>
          </w:rPr>
          <w:t>8</w:t>
        </w:r>
        <w:r>
          <w:rPr>
            <w:noProof/>
            <w:webHidden/>
          </w:rPr>
          <w:fldChar w:fldCharType="end"/>
        </w:r>
      </w:hyperlink>
    </w:p>
    <w:p w14:paraId="29F96D16" w14:textId="64952108"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52" w:history="1">
        <w:r w:rsidRPr="001A3D5D">
          <w:rPr>
            <w:rStyle w:val="Hyperlink"/>
            <w:rFonts w:cs="Times New Roman"/>
            <w:noProof/>
          </w:rPr>
          <w:t>Hình 3.4: Kết nối Docker Hub</w:t>
        </w:r>
        <w:r>
          <w:rPr>
            <w:noProof/>
            <w:webHidden/>
          </w:rPr>
          <w:tab/>
        </w:r>
        <w:r>
          <w:rPr>
            <w:noProof/>
            <w:webHidden/>
          </w:rPr>
          <w:fldChar w:fldCharType="begin"/>
        </w:r>
        <w:r>
          <w:rPr>
            <w:noProof/>
            <w:webHidden/>
          </w:rPr>
          <w:instrText xml:space="preserve"> PAGEREF _Toc171516252 \h </w:instrText>
        </w:r>
        <w:r>
          <w:rPr>
            <w:noProof/>
            <w:webHidden/>
          </w:rPr>
        </w:r>
        <w:r>
          <w:rPr>
            <w:noProof/>
            <w:webHidden/>
          </w:rPr>
          <w:fldChar w:fldCharType="separate"/>
        </w:r>
        <w:r>
          <w:rPr>
            <w:noProof/>
            <w:webHidden/>
          </w:rPr>
          <w:t>9</w:t>
        </w:r>
        <w:r>
          <w:rPr>
            <w:noProof/>
            <w:webHidden/>
          </w:rPr>
          <w:fldChar w:fldCharType="end"/>
        </w:r>
      </w:hyperlink>
    </w:p>
    <w:p w14:paraId="60DA9FF6" w14:textId="1A308C20"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53" w:history="1">
        <w:r w:rsidRPr="001A3D5D">
          <w:rPr>
            <w:rStyle w:val="Hyperlink"/>
            <w:rFonts w:cs="Times New Roman"/>
            <w:noProof/>
          </w:rPr>
          <w:t>Hình 3.5: Chạy các lệnh cài đặt Agent</w:t>
        </w:r>
        <w:r>
          <w:rPr>
            <w:noProof/>
            <w:webHidden/>
          </w:rPr>
          <w:tab/>
        </w:r>
        <w:r>
          <w:rPr>
            <w:noProof/>
            <w:webHidden/>
          </w:rPr>
          <w:fldChar w:fldCharType="begin"/>
        </w:r>
        <w:r>
          <w:rPr>
            <w:noProof/>
            <w:webHidden/>
          </w:rPr>
          <w:instrText xml:space="preserve"> PAGEREF _Toc171516253 \h </w:instrText>
        </w:r>
        <w:r>
          <w:rPr>
            <w:noProof/>
            <w:webHidden/>
          </w:rPr>
        </w:r>
        <w:r>
          <w:rPr>
            <w:noProof/>
            <w:webHidden/>
          </w:rPr>
          <w:fldChar w:fldCharType="separate"/>
        </w:r>
        <w:r>
          <w:rPr>
            <w:noProof/>
            <w:webHidden/>
          </w:rPr>
          <w:t>9</w:t>
        </w:r>
        <w:r>
          <w:rPr>
            <w:noProof/>
            <w:webHidden/>
          </w:rPr>
          <w:fldChar w:fldCharType="end"/>
        </w:r>
      </w:hyperlink>
    </w:p>
    <w:p w14:paraId="3E377855" w14:textId="1492E6E2"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54" w:history="1">
        <w:r w:rsidRPr="001A3D5D">
          <w:rPr>
            <w:rStyle w:val="Hyperlink"/>
            <w:rFonts w:cs="Times New Roman"/>
            <w:noProof/>
          </w:rPr>
          <w:t>Hình 3.6:</w:t>
        </w:r>
        <w:r w:rsidRPr="001A3D5D">
          <w:rPr>
            <w:rStyle w:val="Hyperlink"/>
            <w:rFonts w:cs="Times New Roman"/>
            <w:noProof/>
            <w:lang w:val="en-US"/>
          </w:rPr>
          <w:t xml:space="preserve"> </w:t>
        </w:r>
        <w:r w:rsidRPr="001A3D5D">
          <w:rPr>
            <w:rStyle w:val="Hyperlink"/>
            <w:rFonts w:cs="Times New Roman"/>
            <w:noProof/>
          </w:rPr>
          <w:t>Khởi chạy Agent</w:t>
        </w:r>
        <w:r>
          <w:rPr>
            <w:noProof/>
            <w:webHidden/>
          </w:rPr>
          <w:tab/>
        </w:r>
        <w:r>
          <w:rPr>
            <w:noProof/>
            <w:webHidden/>
          </w:rPr>
          <w:fldChar w:fldCharType="begin"/>
        </w:r>
        <w:r>
          <w:rPr>
            <w:noProof/>
            <w:webHidden/>
          </w:rPr>
          <w:instrText xml:space="preserve"> PAGEREF _Toc171516254 \h </w:instrText>
        </w:r>
        <w:r>
          <w:rPr>
            <w:noProof/>
            <w:webHidden/>
          </w:rPr>
        </w:r>
        <w:r>
          <w:rPr>
            <w:noProof/>
            <w:webHidden/>
          </w:rPr>
          <w:fldChar w:fldCharType="separate"/>
        </w:r>
        <w:r>
          <w:rPr>
            <w:noProof/>
            <w:webHidden/>
          </w:rPr>
          <w:t>10</w:t>
        </w:r>
        <w:r>
          <w:rPr>
            <w:noProof/>
            <w:webHidden/>
          </w:rPr>
          <w:fldChar w:fldCharType="end"/>
        </w:r>
      </w:hyperlink>
    </w:p>
    <w:p w14:paraId="71103828" w14:textId="1F486A02"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55" w:history="1">
        <w:r w:rsidRPr="001A3D5D">
          <w:rPr>
            <w:rStyle w:val="Hyperlink"/>
            <w:rFonts w:cs="Times New Roman"/>
            <w:noProof/>
          </w:rPr>
          <w:t>Hình 3.7: Lệnh cài đặt D</w:t>
        </w:r>
        <w:r w:rsidRPr="001A3D5D">
          <w:rPr>
            <w:rStyle w:val="Hyperlink"/>
            <w:rFonts w:cs="Times New Roman"/>
            <w:noProof/>
            <w:lang w:val="en-US"/>
          </w:rPr>
          <w:t>ocker</w:t>
        </w:r>
        <w:r>
          <w:rPr>
            <w:noProof/>
            <w:webHidden/>
          </w:rPr>
          <w:tab/>
        </w:r>
        <w:r>
          <w:rPr>
            <w:noProof/>
            <w:webHidden/>
          </w:rPr>
          <w:fldChar w:fldCharType="begin"/>
        </w:r>
        <w:r>
          <w:rPr>
            <w:noProof/>
            <w:webHidden/>
          </w:rPr>
          <w:instrText xml:space="preserve"> PAGEREF _Toc171516255 \h </w:instrText>
        </w:r>
        <w:r>
          <w:rPr>
            <w:noProof/>
            <w:webHidden/>
          </w:rPr>
        </w:r>
        <w:r>
          <w:rPr>
            <w:noProof/>
            <w:webHidden/>
          </w:rPr>
          <w:fldChar w:fldCharType="separate"/>
        </w:r>
        <w:r>
          <w:rPr>
            <w:noProof/>
            <w:webHidden/>
          </w:rPr>
          <w:t>10</w:t>
        </w:r>
        <w:r>
          <w:rPr>
            <w:noProof/>
            <w:webHidden/>
          </w:rPr>
          <w:fldChar w:fldCharType="end"/>
        </w:r>
      </w:hyperlink>
    </w:p>
    <w:p w14:paraId="16474A39" w14:textId="2EEA4C4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56" w:history="1">
        <w:r w:rsidRPr="001A3D5D">
          <w:rPr>
            <w:rStyle w:val="Hyperlink"/>
            <w:rFonts w:cs="Times New Roman"/>
            <w:noProof/>
          </w:rPr>
          <w:t>Hình 3.8:</w:t>
        </w:r>
        <w:r w:rsidRPr="001A3D5D">
          <w:rPr>
            <w:rStyle w:val="Hyperlink"/>
            <w:rFonts w:cs="Times New Roman"/>
            <w:noProof/>
            <w:lang w:val="en-US"/>
          </w:rPr>
          <w:t xml:space="preserve"> </w:t>
        </w:r>
        <w:r w:rsidRPr="001A3D5D">
          <w:rPr>
            <w:rStyle w:val="Hyperlink"/>
            <w:rFonts w:cs="Times New Roman"/>
            <w:noProof/>
          </w:rPr>
          <w:t>Cài đặt JAVA 17</w:t>
        </w:r>
        <w:r>
          <w:rPr>
            <w:noProof/>
            <w:webHidden/>
          </w:rPr>
          <w:tab/>
        </w:r>
        <w:r>
          <w:rPr>
            <w:noProof/>
            <w:webHidden/>
          </w:rPr>
          <w:fldChar w:fldCharType="begin"/>
        </w:r>
        <w:r>
          <w:rPr>
            <w:noProof/>
            <w:webHidden/>
          </w:rPr>
          <w:instrText xml:space="preserve"> PAGEREF _Toc171516256 \h </w:instrText>
        </w:r>
        <w:r>
          <w:rPr>
            <w:noProof/>
            <w:webHidden/>
          </w:rPr>
        </w:r>
        <w:r>
          <w:rPr>
            <w:noProof/>
            <w:webHidden/>
          </w:rPr>
          <w:fldChar w:fldCharType="separate"/>
        </w:r>
        <w:r>
          <w:rPr>
            <w:noProof/>
            <w:webHidden/>
          </w:rPr>
          <w:t>10</w:t>
        </w:r>
        <w:r>
          <w:rPr>
            <w:noProof/>
            <w:webHidden/>
          </w:rPr>
          <w:fldChar w:fldCharType="end"/>
        </w:r>
      </w:hyperlink>
    </w:p>
    <w:p w14:paraId="47F73191" w14:textId="6B85DEAC"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57" w:history="1">
        <w:r w:rsidRPr="001A3D5D">
          <w:rPr>
            <w:rStyle w:val="Hyperlink"/>
            <w:rFonts w:cs="Times New Roman"/>
            <w:noProof/>
          </w:rPr>
          <w:t>Hình 3.9:</w:t>
        </w:r>
        <w:r w:rsidRPr="001A3D5D">
          <w:rPr>
            <w:rStyle w:val="Hyperlink"/>
            <w:rFonts w:cs="Times New Roman"/>
            <w:noProof/>
            <w:lang w:val="en-US"/>
          </w:rPr>
          <w:t xml:space="preserve"> Action Secrets và Variables Repository</w:t>
        </w:r>
        <w:r>
          <w:rPr>
            <w:noProof/>
            <w:webHidden/>
          </w:rPr>
          <w:tab/>
        </w:r>
        <w:r>
          <w:rPr>
            <w:noProof/>
            <w:webHidden/>
          </w:rPr>
          <w:fldChar w:fldCharType="begin"/>
        </w:r>
        <w:r>
          <w:rPr>
            <w:noProof/>
            <w:webHidden/>
          </w:rPr>
          <w:instrText xml:space="preserve"> PAGEREF _Toc171516257 \h </w:instrText>
        </w:r>
        <w:r>
          <w:rPr>
            <w:noProof/>
            <w:webHidden/>
          </w:rPr>
        </w:r>
        <w:r>
          <w:rPr>
            <w:noProof/>
            <w:webHidden/>
          </w:rPr>
          <w:fldChar w:fldCharType="separate"/>
        </w:r>
        <w:r>
          <w:rPr>
            <w:noProof/>
            <w:webHidden/>
          </w:rPr>
          <w:t>12</w:t>
        </w:r>
        <w:r>
          <w:rPr>
            <w:noProof/>
            <w:webHidden/>
          </w:rPr>
          <w:fldChar w:fldCharType="end"/>
        </w:r>
      </w:hyperlink>
    </w:p>
    <w:p w14:paraId="71355EBD" w14:textId="5BDC9407"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58" w:history="1">
        <w:r w:rsidRPr="001A3D5D">
          <w:rPr>
            <w:rStyle w:val="Hyperlink"/>
            <w:rFonts w:cs="Times New Roman"/>
            <w:noProof/>
          </w:rPr>
          <w:t>Hình 3.10:</w:t>
        </w:r>
        <w:r w:rsidRPr="001A3D5D">
          <w:rPr>
            <w:rStyle w:val="Hyperlink"/>
            <w:rFonts w:cs="Times New Roman"/>
            <w:noProof/>
            <w:lang w:val="en-US"/>
          </w:rPr>
          <w:t xml:space="preserve"> L</w:t>
        </w:r>
        <w:r w:rsidRPr="001A3D5D">
          <w:rPr>
            <w:rStyle w:val="Hyperlink"/>
            <w:rFonts w:cs="Times New Roman"/>
            <w:noProof/>
          </w:rPr>
          <w:t>ệnh</w:t>
        </w:r>
        <w:r w:rsidRPr="001A3D5D">
          <w:rPr>
            <w:rStyle w:val="Hyperlink"/>
            <w:rFonts w:cs="Times New Roman"/>
            <w:noProof/>
            <w:lang w:val="en-US"/>
          </w:rPr>
          <w:t xml:space="preserve"> lấy Azure</w:t>
        </w:r>
        <w:r w:rsidRPr="001A3D5D">
          <w:rPr>
            <w:rStyle w:val="Hyperlink"/>
            <w:rFonts w:cs="Times New Roman"/>
            <w:noProof/>
          </w:rPr>
          <w:t xml:space="preserve"> Credential</w:t>
        </w:r>
        <w:r>
          <w:rPr>
            <w:noProof/>
            <w:webHidden/>
          </w:rPr>
          <w:tab/>
        </w:r>
        <w:r>
          <w:rPr>
            <w:noProof/>
            <w:webHidden/>
          </w:rPr>
          <w:fldChar w:fldCharType="begin"/>
        </w:r>
        <w:r>
          <w:rPr>
            <w:noProof/>
            <w:webHidden/>
          </w:rPr>
          <w:instrText xml:space="preserve"> PAGEREF _Toc171516258 \h </w:instrText>
        </w:r>
        <w:r>
          <w:rPr>
            <w:noProof/>
            <w:webHidden/>
          </w:rPr>
        </w:r>
        <w:r>
          <w:rPr>
            <w:noProof/>
            <w:webHidden/>
          </w:rPr>
          <w:fldChar w:fldCharType="separate"/>
        </w:r>
        <w:r>
          <w:rPr>
            <w:noProof/>
            <w:webHidden/>
          </w:rPr>
          <w:t>12</w:t>
        </w:r>
        <w:r>
          <w:rPr>
            <w:noProof/>
            <w:webHidden/>
          </w:rPr>
          <w:fldChar w:fldCharType="end"/>
        </w:r>
      </w:hyperlink>
    </w:p>
    <w:p w14:paraId="27807B69" w14:textId="72086EF9"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59" w:history="1">
        <w:r w:rsidRPr="001A3D5D">
          <w:rPr>
            <w:rStyle w:val="Hyperlink"/>
            <w:rFonts w:cs="Times New Roman"/>
            <w:noProof/>
          </w:rPr>
          <w:t>Hình 3.11: Sonar Token</w:t>
        </w:r>
        <w:r>
          <w:rPr>
            <w:noProof/>
            <w:webHidden/>
          </w:rPr>
          <w:tab/>
        </w:r>
        <w:r>
          <w:rPr>
            <w:noProof/>
            <w:webHidden/>
          </w:rPr>
          <w:fldChar w:fldCharType="begin"/>
        </w:r>
        <w:r>
          <w:rPr>
            <w:noProof/>
            <w:webHidden/>
          </w:rPr>
          <w:instrText xml:space="preserve"> PAGEREF _Toc171516259 \h </w:instrText>
        </w:r>
        <w:r>
          <w:rPr>
            <w:noProof/>
            <w:webHidden/>
          </w:rPr>
        </w:r>
        <w:r>
          <w:rPr>
            <w:noProof/>
            <w:webHidden/>
          </w:rPr>
          <w:fldChar w:fldCharType="separate"/>
        </w:r>
        <w:r>
          <w:rPr>
            <w:noProof/>
            <w:webHidden/>
          </w:rPr>
          <w:t>13</w:t>
        </w:r>
        <w:r>
          <w:rPr>
            <w:noProof/>
            <w:webHidden/>
          </w:rPr>
          <w:fldChar w:fldCharType="end"/>
        </w:r>
      </w:hyperlink>
    </w:p>
    <w:p w14:paraId="070B43A3" w14:textId="0639350B"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60" w:history="1">
        <w:r w:rsidRPr="001A3D5D">
          <w:rPr>
            <w:rStyle w:val="Hyperlink"/>
            <w:rFonts w:cs="Times New Roman"/>
            <w:noProof/>
          </w:rPr>
          <w:t>Hình 3.12: Khởi tạo SonarQube</w:t>
        </w:r>
        <w:r>
          <w:rPr>
            <w:noProof/>
            <w:webHidden/>
          </w:rPr>
          <w:tab/>
        </w:r>
        <w:r>
          <w:rPr>
            <w:noProof/>
            <w:webHidden/>
          </w:rPr>
          <w:fldChar w:fldCharType="begin"/>
        </w:r>
        <w:r>
          <w:rPr>
            <w:noProof/>
            <w:webHidden/>
          </w:rPr>
          <w:instrText xml:space="preserve"> PAGEREF _Toc171516260 \h </w:instrText>
        </w:r>
        <w:r>
          <w:rPr>
            <w:noProof/>
            <w:webHidden/>
          </w:rPr>
        </w:r>
        <w:r>
          <w:rPr>
            <w:noProof/>
            <w:webHidden/>
          </w:rPr>
          <w:fldChar w:fldCharType="separate"/>
        </w:r>
        <w:r>
          <w:rPr>
            <w:noProof/>
            <w:webHidden/>
          </w:rPr>
          <w:t>14</w:t>
        </w:r>
        <w:r>
          <w:rPr>
            <w:noProof/>
            <w:webHidden/>
          </w:rPr>
          <w:fldChar w:fldCharType="end"/>
        </w:r>
      </w:hyperlink>
    </w:p>
    <w:p w14:paraId="562E8B8C" w14:textId="5782A18A"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61" w:history="1">
        <w:r w:rsidRPr="001A3D5D">
          <w:rPr>
            <w:rStyle w:val="Hyperlink"/>
            <w:rFonts w:cs="Times New Roman"/>
            <w:noProof/>
          </w:rPr>
          <w:t>Hình 3.13: Xác thực Jenkins với SonarQuber</w:t>
        </w:r>
        <w:r>
          <w:rPr>
            <w:noProof/>
            <w:webHidden/>
          </w:rPr>
          <w:tab/>
        </w:r>
        <w:r>
          <w:rPr>
            <w:noProof/>
            <w:webHidden/>
          </w:rPr>
          <w:fldChar w:fldCharType="begin"/>
        </w:r>
        <w:r>
          <w:rPr>
            <w:noProof/>
            <w:webHidden/>
          </w:rPr>
          <w:instrText xml:space="preserve"> PAGEREF _Toc171516261 \h </w:instrText>
        </w:r>
        <w:r>
          <w:rPr>
            <w:noProof/>
            <w:webHidden/>
          </w:rPr>
        </w:r>
        <w:r>
          <w:rPr>
            <w:noProof/>
            <w:webHidden/>
          </w:rPr>
          <w:fldChar w:fldCharType="separate"/>
        </w:r>
        <w:r>
          <w:rPr>
            <w:noProof/>
            <w:webHidden/>
          </w:rPr>
          <w:t>15</w:t>
        </w:r>
        <w:r>
          <w:rPr>
            <w:noProof/>
            <w:webHidden/>
          </w:rPr>
          <w:fldChar w:fldCharType="end"/>
        </w:r>
      </w:hyperlink>
    </w:p>
    <w:p w14:paraId="52AC50B3" w14:textId="1CF9B59D"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62" w:history="1">
        <w:r w:rsidRPr="001A3D5D">
          <w:rPr>
            <w:rStyle w:val="Hyperlink"/>
            <w:rFonts w:cs="Times New Roman"/>
            <w:noProof/>
          </w:rPr>
          <w:t>Hình 3.14:</w:t>
        </w:r>
        <w:r w:rsidRPr="001A3D5D">
          <w:rPr>
            <w:rStyle w:val="Hyperlink"/>
            <w:rFonts w:cs="Times New Roman"/>
            <w:noProof/>
            <w:lang w:val="en-US"/>
          </w:rPr>
          <w:t xml:space="preserve"> </w:t>
        </w:r>
        <w:r w:rsidRPr="001A3D5D">
          <w:rPr>
            <w:rStyle w:val="Hyperlink"/>
            <w:rFonts w:cs="Times New Roman"/>
            <w:noProof/>
          </w:rPr>
          <w:t>Thêm trigger vào SonarQube</w:t>
        </w:r>
        <w:r>
          <w:rPr>
            <w:noProof/>
            <w:webHidden/>
          </w:rPr>
          <w:tab/>
        </w:r>
        <w:r>
          <w:rPr>
            <w:noProof/>
            <w:webHidden/>
          </w:rPr>
          <w:fldChar w:fldCharType="begin"/>
        </w:r>
        <w:r>
          <w:rPr>
            <w:noProof/>
            <w:webHidden/>
          </w:rPr>
          <w:instrText xml:space="preserve"> PAGEREF _Toc171516262 \h </w:instrText>
        </w:r>
        <w:r>
          <w:rPr>
            <w:noProof/>
            <w:webHidden/>
          </w:rPr>
        </w:r>
        <w:r>
          <w:rPr>
            <w:noProof/>
            <w:webHidden/>
          </w:rPr>
          <w:fldChar w:fldCharType="separate"/>
        </w:r>
        <w:r>
          <w:rPr>
            <w:noProof/>
            <w:webHidden/>
          </w:rPr>
          <w:t>15</w:t>
        </w:r>
        <w:r>
          <w:rPr>
            <w:noProof/>
            <w:webHidden/>
          </w:rPr>
          <w:fldChar w:fldCharType="end"/>
        </w:r>
      </w:hyperlink>
    </w:p>
    <w:p w14:paraId="37A0D0E0" w14:textId="744C85DB"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63" w:history="1">
        <w:r w:rsidRPr="001A3D5D">
          <w:rPr>
            <w:rStyle w:val="Hyperlink"/>
            <w:rFonts w:cs="Times New Roman"/>
            <w:noProof/>
          </w:rPr>
          <w:t>Hình 3.15: Thêm Credential SonarQube</w:t>
        </w:r>
        <w:r>
          <w:rPr>
            <w:noProof/>
            <w:webHidden/>
          </w:rPr>
          <w:tab/>
        </w:r>
        <w:r>
          <w:rPr>
            <w:noProof/>
            <w:webHidden/>
          </w:rPr>
          <w:fldChar w:fldCharType="begin"/>
        </w:r>
        <w:r>
          <w:rPr>
            <w:noProof/>
            <w:webHidden/>
          </w:rPr>
          <w:instrText xml:space="preserve"> PAGEREF _Toc171516263 \h </w:instrText>
        </w:r>
        <w:r>
          <w:rPr>
            <w:noProof/>
            <w:webHidden/>
          </w:rPr>
        </w:r>
        <w:r>
          <w:rPr>
            <w:noProof/>
            <w:webHidden/>
          </w:rPr>
          <w:fldChar w:fldCharType="separate"/>
        </w:r>
        <w:r>
          <w:rPr>
            <w:noProof/>
            <w:webHidden/>
          </w:rPr>
          <w:t>16</w:t>
        </w:r>
        <w:r>
          <w:rPr>
            <w:noProof/>
            <w:webHidden/>
          </w:rPr>
          <w:fldChar w:fldCharType="end"/>
        </w:r>
      </w:hyperlink>
    </w:p>
    <w:p w14:paraId="2F79DFCB" w14:textId="2C671C4F"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64" w:history="1">
        <w:r w:rsidRPr="001A3D5D">
          <w:rPr>
            <w:rStyle w:val="Hyperlink"/>
            <w:rFonts w:cs="Times New Roman"/>
            <w:noProof/>
          </w:rPr>
          <w:t>Hình 3.16: Kubeconfig</w:t>
        </w:r>
        <w:r>
          <w:rPr>
            <w:noProof/>
            <w:webHidden/>
          </w:rPr>
          <w:tab/>
        </w:r>
        <w:r>
          <w:rPr>
            <w:noProof/>
            <w:webHidden/>
          </w:rPr>
          <w:fldChar w:fldCharType="begin"/>
        </w:r>
        <w:r>
          <w:rPr>
            <w:noProof/>
            <w:webHidden/>
          </w:rPr>
          <w:instrText xml:space="preserve"> PAGEREF _Toc171516264 \h </w:instrText>
        </w:r>
        <w:r>
          <w:rPr>
            <w:noProof/>
            <w:webHidden/>
          </w:rPr>
        </w:r>
        <w:r>
          <w:rPr>
            <w:noProof/>
            <w:webHidden/>
          </w:rPr>
          <w:fldChar w:fldCharType="separate"/>
        </w:r>
        <w:r>
          <w:rPr>
            <w:noProof/>
            <w:webHidden/>
          </w:rPr>
          <w:t>16</w:t>
        </w:r>
        <w:r>
          <w:rPr>
            <w:noProof/>
            <w:webHidden/>
          </w:rPr>
          <w:fldChar w:fldCharType="end"/>
        </w:r>
      </w:hyperlink>
    </w:p>
    <w:p w14:paraId="718B2DFC" w14:textId="5F4A3587"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65" w:history="1">
        <w:r w:rsidRPr="001A3D5D">
          <w:rPr>
            <w:rStyle w:val="Hyperlink"/>
            <w:rFonts w:cs="Times New Roman"/>
            <w:noProof/>
          </w:rPr>
          <w:t>Hình 3.17:</w:t>
        </w:r>
        <w:r w:rsidRPr="001A3D5D">
          <w:rPr>
            <w:rStyle w:val="Hyperlink"/>
            <w:rFonts w:cs="Times New Roman"/>
            <w:noProof/>
            <w:lang w:val="en-US"/>
          </w:rPr>
          <w:t xml:space="preserve"> </w:t>
        </w:r>
        <w:r w:rsidRPr="001A3D5D">
          <w:rPr>
            <w:rStyle w:val="Hyperlink"/>
            <w:rFonts w:cs="Times New Roman"/>
            <w:noProof/>
          </w:rPr>
          <w:t>Tạo Cloud</w:t>
        </w:r>
        <w:r>
          <w:rPr>
            <w:noProof/>
            <w:webHidden/>
          </w:rPr>
          <w:tab/>
        </w:r>
        <w:r>
          <w:rPr>
            <w:noProof/>
            <w:webHidden/>
          </w:rPr>
          <w:fldChar w:fldCharType="begin"/>
        </w:r>
        <w:r>
          <w:rPr>
            <w:noProof/>
            <w:webHidden/>
          </w:rPr>
          <w:instrText xml:space="preserve"> PAGEREF _Toc171516265 \h </w:instrText>
        </w:r>
        <w:r>
          <w:rPr>
            <w:noProof/>
            <w:webHidden/>
          </w:rPr>
        </w:r>
        <w:r>
          <w:rPr>
            <w:noProof/>
            <w:webHidden/>
          </w:rPr>
          <w:fldChar w:fldCharType="separate"/>
        </w:r>
        <w:r>
          <w:rPr>
            <w:noProof/>
            <w:webHidden/>
          </w:rPr>
          <w:t>17</w:t>
        </w:r>
        <w:r>
          <w:rPr>
            <w:noProof/>
            <w:webHidden/>
          </w:rPr>
          <w:fldChar w:fldCharType="end"/>
        </w:r>
      </w:hyperlink>
    </w:p>
    <w:p w14:paraId="03700214" w14:textId="024391BE"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66" w:history="1">
        <w:r w:rsidRPr="001A3D5D">
          <w:rPr>
            <w:rStyle w:val="Hyperlink"/>
            <w:rFonts w:cs="Times New Roman"/>
            <w:noProof/>
          </w:rPr>
          <w:t>Hình 3.18:</w:t>
        </w:r>
        <w:r w:rsidRPr="001A3D5D">
          <w:rPr>
            <w:rStyle w:val="Hyperlink"/>
            <w:rFonts w:cs="Times New Roman"/>
            <w:noProof/>
            <w:lang w:val="en-US"/>
          </w:rPr>
          <w:t xml:space="preserve"> </w:t>
        </w:r>
        <w:r w:rsidRPr="001A3D5D">
          <w:rPr>
            <w:rStyle w:val="Hyperlink"/>
            <w:rFonts w:cs="Times New Roman"/>
            <w:noProof/>
          </w:rPr>
          <w:t>Thêm Credential của Kubernetes</w:t>
        </w:r>
        <w:r>
          <w:rPr>
            <w:noProof/>
            <w:webHidden/>
          </w:rPr>
          <w:tab/>
        </w:r>
        <w:r>
          <w:rPr>
            <w:noProof/>
            <w:webHidden/>
          </w:rPr>
          <w:fldChar w:fldCharType="begin"/>
        </w:r>
        <w:r>
          <w:rPr>
            <w:noProof/>
            <w:webHidden/>
          </w:rPr>
          <w:instrText xml:space="preserve"> PAGEREF _Toc171516266 \h </w:instrText>
        </w:r>
        <w:r>
          <w:rPr>
            <w:noProof/>
            <w:webHidden/>
          </w:rPr>
        </w:r>
        <w:r>
          <w:rPr>
            <w:noProof/>
            <w:webHidden/>
          </w:rPr>
          <w:fldChar w:fldCharType="separate"/>
        </w:r>
        <w:r>
          <w:rPr>
            <w:noProof/>
            <w:webHidden/>
          </w:rPr>
          <w:t>17</w:t>
        </w:r>
        <w:r>
          <w:rPr>
            <w:noProof/>
            <w:webHidden/>
          </w:rPr>
          <w:fldChar w:fldCharType="end"/>
        </w:r>
      </w:hyperlink>
    </w:p>
    <w:p w14:paraId="7B0C7189" w14:textId="5CD8225D"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67" w:history="1">
        <w:r w:rsidRPr="001A3D5D">
          <w:rPr>
            <w:rStyle w:val="Hyperlink"/>
            <w:rFonts w:cs="Times New Roman"/>
            <w:noProof/>
          </w:rPr>
          <w:t>Hình 3.19: Kiểm trả kết nối Kubernetes</w:t>
        </w:r>
        <w:r>
          <w:rPr>
            <w:noProof/>
            <w:webHidden/>
          </w:rPr>
          <w:tab/>
        </w:r>
        <w:r>
          <w:rPr>
            <w:noProof/>
            <w:webHidden/>
          </w:rPr>
          <w:fldChar w:fldCharType="begin"/>
        </w:r>
        <w:r>
          <w:rPr>
            <w:noProof/>
            <w:webHidden/>
          </w:rPr>
          <w:instrText xml:space="preserve"> PAGEREF _Toc171516267 \h </w:instrText>
        </w:r>
        <w:r>
          <w:rPr>
            <w:noProof/>
            <w:webHidden/>
          </w:rPr>
        </w:r>
        <w:r>
          <w:rPr>
            <w:noProof/>
            <w:webHidden/>
          </w:rPr>
          <w:fldChar w:fldCharType="separate"/>
        </w:r>
        <w:r>
          <w:rPr>
            <w:noProof/>
            <w:webHidden/>
          </w:rPr>
          <w:t>17</w:t>
        </w:r>
        <w:r>
          <w:rPr>
            <w:noProof/>
            <w:webHidden/>
          </w:rPr>
          <w:fldChar w:fldCharType="end"/>
        </w:r>
      </w:hyperlink>
    </w:p>
    <w:p w14:paraId="276C7E6C" w14:textId="7BE50282"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68" w:history="1">
        <w:r w:rsidRPr="001A3D5D">
          <w:rPr>
            <w:rStyle w:val="Hyperlink"/>
            <w:rFonts w:cs="Times New Roman"/>
            <w:noProof/>
          </w:rPr>
          <w:t>Hình 3.20: Đăng ký GitLab Runner</w:t>
        </w:r>
        <w:r>
          <w:rPr>
            <w:noProof/>
            <w:webHidden/>
          </w:rPr>
          <w:tab/>
        </w:r>
        <w:r>
          <w:rPr>
            <w:noProof/>
            <w:webHidden/>
          </w:rPr>
          <w:fldChar w:fldCharType="begin"/>
        </w:r>
        <w:r>
          <w:rPr>
            <w:noProof/>
            <w:webHidden/>
          </w:rPr>
          <w:instrText xml:space="preserve"> PAGEREF _Toc171516268 \h </w:instrText>
        </w:r>
        <w:r>
          <w:rPr>
            <w:noProof/>
            <w:webHidden/>
          </w:rPr>
        </w:r>
        <w:r>
          <w:rPr>
            <w:noProof/>
            <w:webHidden/>
          </w:rPr>
          <w:fldChar w:fldCharType="separate"/>
        </w:r>
        <w:r>
          <w:rPr>
            <w:noProof/>
            <w:webHidden/>
          </w:rPr>
          <w:t>19</w:t>
        </w:r>
        <w:r>
          <w:rPr>
            <w:noProof/>
            <w:webHidden/>
          </w:rPr>
          <w:fldChar w:fldCharType="end"/>
        </w:r>
      </w:hyperlink>
    </w:p>
    <w:p w14:paraId="083AAD36" w14:textId="22891231"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69" w:history="1">
        <w:r w:rsidRPr="001A3D5D">
          <w:rPr>
            <w:rStyle w:val="Hyperlink"/>
            <w:rFonts w:cs="Times New Roman"/>
            <w:noProof/>
          </w:rPr>
          <w:t>Hình 3.21: Kết nối Kubernetes qua file config</w:t>
        </w:r>
        <w:r>
          <w:rPr>
            <w:noProof/>
            <w:webHidden/>
          </w:rPr>
          <w:tab/>
        </w:r>
        <w:r>
          <w:rPr>
            <w:noProof/>
            <w:webHidden/>
          </w:rPr>
          <w:fldChar w:fldCharType="begin"/>
        </w:r>
        <w:r>
          <w:rPr>
            <w:noProof/>
            <w:webHidden/>
          </w:rPr>
          <w:instrText xml:space="preserve"> PAGEREF _Toc171516269 \h </w:instrText>
        </w:r>
        <w:r>
          <w:rPr>
            <w:noProof/>
            <w:webHidden/>
          </w:rPr>
        </w:r>
        <w:r>
          <w:rPr>
            <w:noProof/>
            <w:webHidden/>
          </w:rPr>
          <w:fldChar w:fldCharType="separate"/>
        </w:r>
        <w:r>
          <w:rPr>
            <w:noProof/>
            <w:webHidden/>
          </w:rPr>
          <w:t>19</w:t>
        </w:r>
        <w:r>
          <w:rPr>
            <w:noProof/>
            <w:webHidden/>
          </w:rPr>
          <w:fldChar w:fldCharType="end"/>
        </w:r>
      </w:hyperlink>
    </w:p>
    <w:p w14:paraId="4E139807" w14:textId="207A6B5B"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70" w:history="1">
        <w:r w:rsidRPr="001A3D5D">
          <w:rPr>
            <w:rStyle w:val="Hyperlink"/>
            <w:rFonts w:cs="Times New Roman"/>
            <w:noProof/>
          </w:rPr>
          <w:t>Hình 3.22: SonarQube GitLab</w:t>
        </w:r>
        <w:r>
          <w:rPr>
            <w:noProof/>
            <w:webHidden/>
          </w:rPr>
          <w:tab/>
        </w:r>
        <w:r>
          <w:rPr>
            <w:noProof/>
            <w:webHidden/>
          </w:rPr>
          <w:fldChar w:fldCharType="begin"/>
        </w:r>
        <w:r>
          <w:rPr>
            <w:noProof/>
            <w:webHidden/>
          </w:rPr>
          <w:instrText xml:space="preserve"> PAGEREF _Toc171516270 \h </w:instrText>
        </w:r>
        <w:r>
          <w:rPr>
            <w:noProof/>
            <w:webHidden/>
          </w:rPr>
        </w:r>
        <w:r>
          <w:rPr>
            <w:noProof/>
            <w:webHidden/>
          </w:rPr>
          <w:fldChar w:fldCharType="separate"/>
        </w:r>
        <w:r>
          <w:rPr>
            <w:noProof/>
            <w:webHidden/>
          </w:rPr>
          <w:t>19</w:t>
        </w:r>
        <w:r>
          <w:rPr>
            <w:noProof/>
            <w:webHidden/>
          </w:rPr>
          <w:fldChar w:fldCharType="end"/>
        </w:r>
      </w:hyperlink>
    </w:p>
    <w:p w14:paraId="52741789" w14:textId="77777777" w:rsidR="00CB687D" w:rsidRDefault="00CB687D" w:rsidP="00CB687D">
      <w:pPr>
        <w:spacing w:line="14" w:lineRule="auto"/>
        <w:rPr>
          <w:noProof/>
        </w:rPr>
      </w:pPr>
      <w:r>
        <w:rPr>
          <w:rFonts w:cs="Times New Roman"/>
          <w:b/>
          <w:bCs/>
          <w:sz w:val="28"/>
          <w:szCs w:val="24"/>
        </w:rPr>
        <w:fldChar w:fldCharType="end"/>
      </w:r>
      <w:r>
        <w:rPr>
          <w:rFonts w:cs="Times New Roman"/>
          <w:b/>
          <w:bCs/>
          <w:sz w:val="28"/>
          <w:szCs w:val="24"/>
        </w:rPr>
        <w:fldChar w:fldCharType="begin"/>
      </w:r>
      <w:r>
        <w:rPr>
          <w:rFonts w:cs="Times New Roman"/>
          <w:b/>
          <w:bCs/>
          <w:sz w:val="28"/>
          <w:szCs w:val="24"/>
        </w:rPr>
        <w:instrText xml:space="preserve"> TOC \h \z \c "Hình 4." </w:instrText>
      </w:r>
      <w:r>
        <w:rPr>
          <w:rFonts w:cs="Times New Roman"/>
          <w:b/>
          <w:bCs/>
          <w:sz w:val="28"/>
          <w:szCs w:val="24"/>
        </w:rPr>
        <w:fldChar w:fldCharType="separate"/>
      </w:r>
    </w:p>
    <w:p w14:paraId="4AB7CDC5" w14:textId="22FC65F3"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71" w:history="1">
        <w:r w:rsidRPr="00021342">
          <w:rPr>
            <w:rStyle w:val="Hyperlink"/>
            <w:rFonts w:cs="Times New Roman"/>
            <w:noProof/>
          </w:rPr>
          <w:t>Hình 4.1:</w:t>
        </w:r>
        <w:r w:rsidRPr="00021342">
          <w:rPr>
            <w:rStyle w:val="Hyperlink"/>
            <w:rFonts w:cs="Times New Roman"/>
            <w:noProof/>
            <w:lang w:val="en-US"/>
          </w:rPr>
          <w:t xml:space="preserve"> Cài</w:t>
        </w:r>
        <w:r w:rsidRPr="00021342">
          <w:rPr>
            <w:rStyle w:val="Hyperlink"/>
            <w:rFonts w:cs="Times New Roman"/>
            <w:noProof/>
          </w:rPr>
          <w:t xml:space="preserve"> đặt Docker</w:t>
        </w:r>
        <w:r>
          <w:rPr>
            <w:noProof/>
            <w:webHidden/>
          </w:rPr>
          <w:tab/>
        </w:r>
        <w:r>
          <w:rPr>
            <w:noProof/>
            <w:webHidden/>
          </w:rPr>
          <w:fldChar w:fldCharType="begin"/>
        </w:r>
        <w:r>
          <w:rPr>
            <w:noProof/>
            <w:webHidden/>
          </w:rPr>
          <w:instrText xml:space="preserve"> PAGEREF _Toc171516271 \h </w:instrText>
        </w:r>
        <w:r>
          <w:rPr>
            <w:noProof/>
            <w:webHidden/>
          </w:rPr>
        </w:r>
        <w:r>
          <w:rPr>
            <w:noProof/>
            <w:webHidden/>
          </w:rPr>
          <w:fldChar w:fldCharType="separate"/>
        </w:r>
        <w:r>
          <w:rPr>
            <w:noProof/>
            <w:webHidden/>
          </w:rPr>
          <w:t>20</w:t>
        </w:r>
        <w:r>
          <w:rPr>
            <w:noProof/>
            <w:webHidden/>
          </w:rPr>
          <w:fldChar w:fldCharType="end"/>
        </w:r>
      </w:hyperlink>
    </w:p>
    <w:p w14:paraId="085DD7BC" w14:textId="1A36480D"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72" w:history="1">
        <w:r w:rsidRPr="00021342">
          <w:rPr>
            <w:rStyle w:val="Hyperlink"/>
            <w:rFonts w:cs="Times New Roman"/>
            <w:noProof/>
          </w:rPr>
          <w:t>Hình 4.2:</w:t>
        </w:r>
        <w:r w:rsidRPr="00021342">
          <w:rPr>
            <w:rStyle w:val="Hyperlink"/>
            <w:rFonts w:cs="Times New Roman"/>
            <w:noProof/>
            <w:lang w:val="en-US"/>
          </w:rPr>
          <w:t xml:space="preserve"> </w:t>
        </w:r>
        <w:r w:rsidRPr="00021342">
          <w:rPr>
            <w:rStyle w:val="Hyperlink"/>
            <w:rFonts w:cs="Times New Roman"/>
            <w:noProof/>
          </w:rPr>
          <w:t>Cài đặt containerd</w:t>
        </w:r>
        <w:r>
          <w:rPr>
            <w:noProof/>
            <w:webHidden/>
          </w:rPr>
          <w:tab/>
        </w:r>
        <w:r>
          <w:rPr>
            <w:noProof/>
            <w:webHidden/>
          </w:rPr>
          <w:fldChar w:fldCharType="begin"/>
        </w:r>
        <w:r>
          <w:rPr>
            <w:noProof/>
            <w:webHidden/>
          </w:rPr>
          <w:instrText xml:space="preserve"> PAGEREF _Toc171516272 \h </w:instrText>
        </w:r>
        <w:r>
          <w:rPr>
            <w:noProof/>
            <w:webHidden/>
          </w:rPr>
        </w:r>
        <w:r>
          <w:rPr>
            <w:noProof/>
            <w:webHidden/>
          </w:rPr>
          <w:fldChar w:fldCharType="separate"/>
        </w:r>
        <w:r>
          <w:rPr>
            <w:noProof/>
            <w:webHidden/>
          </w:rPr>
          <w:t>21</w:t>
        </w:r>
        <w:r>
          <w:rPr>
            <w:noProof/>
            <w:webHidden/>
          </w:rPr>
          <w:fldChar w:fldCharType="end"/>
        </w:r>
      </w:hyperlink>
    </w:p>
    <w:p w14:paraId="132A009F" w14:textId="09A699E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73" w:history="1">
        <w:r w:rsidRPr="00021342">
          <w:rPr>
            <w:rStyle w:val="Hyperlink"/>
            <w:rFonts w:cs="Times New Roman"/>
            <w:noProof/>
          </w:rPr>
          <w:t>Hình 4.3: Tạo file containerd config</w:t>
        </w:r>
        <w:r>
          <w:rPr>
            <w:noProof/>
            <w:webHidden/>
          </w:rPr>
          <w:tab/>
        </w:r>
        <w:r>
          <w:rPr>
            <w:noProof/>
            <w:webHidden/>
          </w:rPr>
          <w:fldChar w:fldCharType="begin"/>
        </w:r>
        <w:r>
          <w:rPr>
            <w:noProof/>
            <w:webHidden/>
          </w:rPr>
          <w:instrText xml:space="preserve"> PAGEREF _Toc171516273 \h </w:instrText>
        </w:r>
        <w:r>
          <w:rPr>
            <w:noProof/>
            <w:webHidden/>
          </w:rPr>
        </w:r>
        <w:r>
          <w:rPr>
            <w:noProof/>
            <w:webHidden/>
          </w:rPr>
          <w:fldChar w:fldCharType="separate"/>
        </w:r>
        <w:r>
          <w:rPr>
            <w:noProof/>
            <w:webHidden/>
          </w:rPr>
          <w:t>21</w:t>
        </w:r>
        <w:r>
          <w:rPr>
            <w:noProof/>
            <w:webHidden/>
          </w:rPr>
          <w:fldChar w:fldCharType="end"/>
        </w:r>
      </w:hyperlink>
    </w:p>
    <w:p w14:paraId="4D668583" w14:textId="31A777D2"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74" w:history="1">
        <w:r w:rsidRPr="00021342">
          <w:rPr>
            <w:rStyle w:val="Hyperlink"/>
            <w:rFonts w:cs="Times New Roman"/>
            <w:noProof/>
          </w:rPr>
          <w:t>Hình 4.4: Nano config file</w:t>
        </w:r>
        <w:r>
          <w:rPr>
            <w:noProof/>
            <w:webHidden/>
          </w:rPr>
          <w:tab/>
        </w:r>
        <w:r>
          <w:rPr>
            <w:noProof/>
            <w:webHidden/>
          </w:rPr>
          <w:fldChar w:fldCharType="begin"/>
        </w:r>
        <w:r>
          <w:rPr>
            <w:noProof/>
            <w:webHidden/>
          </w:rPr>
          <w:instrText xml:space="preserve"> PAGEREF _Toc171516274 \h </w:instrText>
        </w:r>
        <w:r>
          <w:rPr>
            <w:noProof/>
            <w:webHidden/>
          </w:rPr>
        </w:r>
        <w:r>
          <w:rPr>
            <w:noProof/>
            <w:webHidden/>
          </w:rPr>
          <w:fldChar w:fldCharType="separate"/>
        </w:r>
        <w:r>
          <w:rPr>
            <w:noProof/>
            <w:webHidden/>
          </w:rPr>
          <w:t>21</w:t>
        </w:r>
        <w:r>
          <w:rPr>
            <w:noProof/>
            <w:webHidden/>
          </w:rPr>
          <w:fldChar w:fldCharType="end"/>
        </w:r>
      </w:hyperlink>
    </w:p>
    <w:p w14:paraId="711CE3CE" w14:textId="22C97B2B"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75" w:history="1">
        <w:r w:rsidRPr="00021342">
          <w:rPr>
            <w:rStyle w:val="Hyperlink"/>
            <w:rFonts w:cs="Times New Roman"/>
            <w:noProof/>
          </w:rPr>
          <w:t>Hình 4.5:</w:t>
        </w:r>
        <w:r w:rsidRPr="00021342">
          <w:rPr>
            <w:rStyle w:val="Hyperlink"/>
            <w:rFonts w:cs="Times New Roman"/>
            <w:noProof/>
            <w:lang w:val="en-US"/>
          </w:rPr>
          <w:t xml:space="preserve"> </w:t>
        </w:r>
        <w:r w:rsidRPr="00021342">
          <w:rPr>
            <w:rStyle w:val="Hyperlink"/>
            <w:rFonts w:cs="Times New Roman"/>
            <w:noProof/>
          </w:rPr>
          <w:t>Đổi giá trị biến SystemdCgroup</w:t>
        </w:r>
        <w:r>
          <w:rPr>
            <w:noProof/>
            <w:webHidden/>
          </w:rPr>
          <w:tab/>
        </w:r>
        <w:r>
          <w:rPr>
            <w:noProof/>
            <w:webHidden/>
          </w:rPr>
          <w:fldChar w:fldCharType="begin"/>
        </w:r>
        <w:r>
          <w:rPr>
            <w:noProof/>
            <w:webHidden/>
          </w:rPr>
          <w:instrText xml:space="preserve"> PAGEREF _Toc171516275 \h </w:instrText>
        </w:r>
        <w:r>
          <w:rPr>
            <w:noProof/>
            <w:webHidden/>
          </w:rPr>
        </w:r>
        <w:r>
          <w:rPr>
            <w:noProof/>
            <w:webHidden/>
          </w:rPr>
          <w:fldChar w:fldCharType="separate"/>
        </w:r>
        <w:r>
          <w:rPr>
            <w:noProof/>
            <w:webHidden/>
          </w:rPr>
          <w:t>22</w:t>
        </w:r>
        <w:r>
          <w:rPr>
            <w:noProof/>
            <w:webHidden/>
          </w:rPr>
          <w:fldChar w:fldCharType="end"/>
        </w:r>
      </w:hyperlink>
    </w:p>
    <w:p w14:paraId="7C5C4148" w14:textId="4774439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76" w:history="1">
        <w:r w:rsidRPr="00021342">
          <w:rPr>
            <w:rStyle w:val="Hyperlink"/>
            <w:rFonts w:cs="Times New Roman"/>
            <w:noProof/>
          </w:rPr>
          <w:t>Hình 4.6: Khởi động lại containerd</w:t>
        </w:r>
        <w:r>
          <w:rPr>
            <w:noProof/>
            <w:webHidden/>
          </w:rPr>
          <w:tab/>
        </w:r>
        <w:r>
          <w:rPr>
            <w:noProof/>
            <w:webHidden/>
          </w:rPr>
          <w:fldChar w:fldCharType="begin"/>
        </w:r>
        <w:r>
          <w:rPr>
            <w:noProof/>
            <w:webHidden/>
          </w:rPr>
          <w:instrText xml:space="preserve"> PAGEREF _Toc171516276 \h </w:instrText>
        </w:r>
        <w:r>
          <w:rPr>
            <w:noProof/>
            <w:webHidden/>
          </w:rPr>
        </w:r>
        <w:r>
          <w:rPr>
            <w:noProof/>
            <w:webHidden/>
          </w:rPr>
          <w:fldChar w:fldCharType="separate"/>
        </w:r>
        <w:r>
          <w:rPr>
            <w:noProof/>
            <w:webHidden/>
          </w:rPr>
          <w:t>22</w:t>
        </w:r>
        <w:r>
          <w:rPr>
            <w:noProof/>
            <w:webHidden/>
          </w:rPr>
          <w:fldChar w:fldCharType="end"/>
        </w:r>
      </w:hyperlink>
    </w:p>
    <w:p w14:paraId="7A415346" w14:textId="55B470DA"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77" w:history="1">
        <w:r w:rsidRPr="00021342">
          <w:rPr>
            <w:rStyle w:val="Hyperlink"/>
            <w:rFonts w:cs="Times New Roman"/>
            <w:noProof/>
          </w:rPr>
          <w:t>Hình 4.7: Lệnh cài đặt kubeadm</w:t>
        </w:r>
        <w:r>
          <w:rPr>
            <w:noProof/>
            <w:webHidden/>
          </w:rPr>
          <w:tab/>
        </w:r>
        <w:r>
          <w:rPr>
            <w:noProof/>
            <w:webHidden/>
          </w:rPr>
          <w:fldChar w:fldCharType="begin"/>
        </w:r>
        <w:r>
          <w:rPr>
            <w:noProof/>
            <w:webHidden/>
          </w:rPr>
          <w:instrText xml:space="preserve"> PAGEREF _Toc171516277 \h </w:instrText>
        </w:r>
        <w:r>
          <w:rPr>
            <w:noProof/>
            <w:webHidden/>
          </w:rPr>
        </w:r>
        <w:r>
          <w:rPr>
            <w:noProof/>
            <w:webHidden/>
          </w:rPr>
          <w:fldChar w:fldCharType="separate"/>
        </w:r>
        <w:r>
          <w:rPr>
            <w:noProof/>
            <w:webHidden/>
          </w:rPr>
          <w:t>22</w:t>
        </w:r>
        <w:r>
          <w:rPr>
            <w:noProof/>
            <w:webHidden/>
          </w:rPr>
          <w:fldChar w:fldCharType="end"/>
        </w:r>
      </w:hyperlink>
    </w:p>
    <w:p w14:paraId="3724A8D4" w14:textId="27E5433D"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78" w:history="1">
        <w:r w:rsidRPr="00021342">
          <w:rPr>
            <w:rStyle w:val="Hyperlink"/>
            <w:rFonts w:cs="Times New Roman"/>
            <w:noProof/>
          </w:rPr>
          <w:t>Hình 4.8: Lệnh khởi tạo Cluster</w:t>
        </w:r>
        <w:r>
          <w:rPr>
            <w:noProof/>
            <w:webHidden/>
          </w:rPr>
          <w:tab/>
        </w:r>
        <w:r>
          <w:rPr>
            <w:noProof/>
            <w:webHidden/>
          </w:rPr>
          <w:fldChar w:fldCharType="begin"/>
        </w:r>
        <w:r>
          <w:rPr>
            <w:noProof/>
            <w:webHidden/>
          </w:rPr>
          <w:instrText xml:space="preserve"> PAGEREF _Toc171516278 \h </w:instrText>
        </w:r>
        <w:r>
          <w:rPr>
            <w:noProof/>
            <w:webHidden/>
          </w:rPr>
        </w:r>
        <w:r>
          <w:rPr>
            <w:noProof/>
            <w:webHidden/>
          </w:rPr>
          <w:fldChar w:fldCharType="separate"/>
        </w:r>
        <w:r>
          <w:rPr>
            <w:noProof/>
            <w:webHidden/>
          </w:rPr>
          <w:t>22</w:t>
        </w:r>
        <w:r>
          <w:rPr>
            <w:noProof/>
            <w:webHidden/>
          </w:rPr>
          <w:fldChar w:fldCharType="end"/>
        </w:r>
      </w:hyperlink>
    </w:p>
    <w:p w14:paraId="146DA55C" w14:textId="70582F37"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79" w:history="1">
        <w:r w:rsidRPr="00021342">
          <w:rPr>
            <w:rStyle w:val="Hyperlink"/>
            <w:rFonts w:cs="Times New Roman"/>
            <w:noProof/>
          </w:rPr>
          <w:t>Hình 4.9: Thêm node</w:t>
        </w:r>
        <w:r>
          <w:rPr>
            <w:noProof/>
            <w:webHidden/>
          </w:rPr>
          <w:tab/>
        </w:r>
        <w:r>
          <w:rPr>
            <w:noProof/>
            <w:webHidden/>
          </w:rPr>
          <w:fldChar w:fldCharType="begin"/>
        </w:r>
        <w:r>
          <w:rPr>
            <w:noProof/>
            <w:webHidden/>
          </w:rPr>
          <w:instrText xml:space="preserve"> PAGEREF _Toc171516279 \h </w:instrText>
        </w:r>
        <w:r>
          <w:rPr>
            <w:noProof/>
            <w:webHidden/>
          </w:rPr>
        </w:r>
        <w:r>
          <w:rPr>
            <w:noProof/>
            <w:webHidden/>
          </w:rPr>
          <w:fldChar w:fldCharType="separate"/>
        </w:r>
        <w:r>
          <w:rPr>
            <w:noProof/>
            <w:webHidden/>
          </w:rPr>
          <w:t>23</w:t>
        </w:r>
        <w:r>
          <w:rPr>
            <w:noProof/>
            <w:webHidden/>
          </w:rPr>
          <w:fldChar w:fldCharType="end"/>
        </w:r>
      </w:hyperlink>
    </w:p>
    <w:p w14:paraId="4D6D73D1" w14:textId="411F5B64"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80" w:history="1">
        <w:r w:rsidRPr="00021342">
          <w:rPr>
            <w:rStyle w:val="Hyperlink"/>
            <w:rFonts w:cs="Times New Roman"/>
            <w:noProof/>
          </w:rPr>
          <w:t>Hình 4.10: Mô hình triển khai Azure DevOps CI/CD</w:t>
        </w:r>
        <w:r>
          <w:rPr>
            <w:noProof/>
            <w:webHidden/>
          </w:rPr>
          <w:tab/>
        </w:r>
        <w:r>
          <w:rPr>
            <w:noProof/>
            <w:webHidden/>
          </w:rPr>
          <w:fldChar w:fldCharType="begin"/>
        </w:r>
        <w:r>
          <w:rPr>
            <w:noProof/>
            <w:webHidden/>
          </w:rPr>
          <w:instrText xml:space="preserve"> PAGEREF _Toc171516280 \h </w:instrText>
        </w:r>
        <w:r>
          <w:rPr>
            <w:noProof/>
            <w:webHidden/>
          </w:rPr>
        </w:r>
        <w:r>
          <w:rPr>
            <w:noProof/>
            <w:webHidden/>
          </w:rPr>
          <w:fldChar w:fldCharType="separate"/>
        </w:r>
        <w:r>
          <w:rPr>
            <w:noProof/>
            <w:webHidden/>
          </w:rPr>
          <w:t>23</w:t>
        </w:r>
        <w:r>
          <w:rPr>
            <w:noProof/>
            <w:webHidden/>
          </w:rPr>
          <w:fldChar w:fldCharType="end"/>
        </w:r>
      </w:hyperlink>
    </w:p>
    <w:p w14:paraId="7B00F802" w14:textId="0D20C8A9"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81" w:history="1">
        <w:r w:rsidRPr="00021342">
          <w:rPr>
            <w:rStyle w:val="Hyperlink"/>
            <w:rFonts w:cs="Times New Roman"/>
            <w:noProof/>
          </w:rPr>
          <w:t>Hình 4.11: Thông tin tài khoản Azure</w:t>
        </w:r>
        <w:r>
          <w:rPr>
            <w:noProof/>
            <w:webHidden/>
          </w:rPr>
          <w:tab/>
        </w:r>
        <w:r>
          <w:rPr>
            <w:noProof/>
            <w:webHidden/>
          </w:rPr>
          <w:fldChar w:fldCharType="begin"/>
        </w:r>
        <w:r>
          <w:rPr>
            <w:noProof/>
            <w:webHidden/>
          </w:rPr>
          <w:instrText xml:space="preserve"> PAGEREF _Toc171516281 \h </w:instrText>
        </w:r>
        <w:r>
          <w:rPr>
            <w:noProof/>
            <w:webHidden/>
          </w:rPr>
        </w:r>
        <w:r>
          <w:rPr>
            <w:noProof/>
            <w:webHidden/>
          </w:rPr>
          <w:fldChar w:fldCharType="separate"/>
        </w:r>
        <w:r>
          <w:rPr>
            <w:noProof/>
            <w:webHidden/>
          </w:rPr>
          <w:t>24</w:t>
        </w:r>
        <w:r>
          <w:rPr>
            <w:noProof/>
            <w:webHidden/>
          </w:rPr>
          <w:fldChar w:fldCharType="end"/>
        </w:r>
      </w:hyperlink>
    </w:p>
    <w:p w14:paraId="6F3751D2" w14:textId="31907E1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82" w:history="1">
        <w:r w:rsidRPr="00021342">
          <w:rPr>
            <w:rStyle w:val="Hyperlink"/>
            <w:rFonts w:cs="Times New Roman"/>
            <w:noProof/>
          </w:rPr>
          <w:t>Hình 4.12: Tạo Project mới</w:t>
        </w:r>
        <w:r>
          <w:rPr>
            <w:noProof/>
            <w:webHidden/>
          </w:rPr>
          <w:tab/>
        </w:r>
        <w:r>
          <w:rPr>
            <w:noProof/>
            <w:webHidden/>
          </w:rPr>
          <w:fldChar w:fldCharType="begin"/>
        </w:r>
        <w:r>
          <w:rPr>
            <w:noProof/>
            <w:webHidden/>
          </w:rPr>
          <w:instrText xml:space="preserve"> PAGEREF _Toc171516282 \h </w:instrText>
        </w:r>
        <w:r>
          <w:rPr>
            <w:noProof/>
            <w:webHidden/>
          </w:rPr>
        </w:r>
        <w:r>
          <w:rPr>
            <w:noProof/>
            <w:webHidden/>
          </w:rPr>
          <w:fldChar w:fldCharType="separate"/>
        </w:r>
        <w:r>
          <w:rPr>
            <w:noProof/>
            <w:webHidden/>
          </w:rPr>
          <w:t>24</w:t>
        </w:r>
        <w:r>
          <w:rPr>
            <w:noProof/>
            <w:webHidden/>
          </w:rPr>
          <w:fldChar w:fldCharType="end"/>
        </w:r>
      </w:hyperlink>
    </w:p>
    <w:p w14:paraId="384AD11D" w14:textId="0E2D8896"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83" w:history="1">
        <w:r w:rsidRPr="00021342">
          <w:rPr>
            <w:rStyle w:val="Hyperlink"/>
            <w:rFonts w:cs="Times New Roman"/>
            <w:noProof/>
          </w:rPr>
          <w:t>Hình 4.13: Repository được sử dụng</w:t>
        </w:r>
        <w:r>
          <w:rPr>
            <w:noProof/>
            <w:webHidden/>
          </w:rPr>
          <w:tab/>
        </w:r>
        <w:r>
          <w:rPr>
            <w:noProof/>
            <w:webHidden/>
          </w:rPr>
          <w:fldChar w:fldCharType="begin"/>
        </w:r>
        <w:r>
          <w:rPr>
            <w:noProof/>
            <w:webHidden/>
          </w:rPr>
          <w:instrText xml:space="preserve"> PAGEREF _Toc171516283 \h </w:instrText>
        </w:r>
        <w:r>
          <w:rPr>
            <w:noProof/>
            <w:webHidden/>
          </w:rPr>
        </w:r>
        <w:r>
          <w:rPr>
            <w:noProof/>
            <w:webHidden/>
          </w:rPr>
          <w:fldChar w:fldCharType="separate"/>
        </w:r>
        <w:r>
          <w:rPr>
            <w:noProof/>
            <w:webHidden/>
          </w:rPr>
          <w:t>25</w:t>
        </w:r>
        <w:r>
          <w:rPr>
            <w:noProof/>
            <w:webHidden/>
          </w:rPr>
          <w:fldChar w:fldCharType="end"/>
        </w:r>
      </w:hyperlink>
    </w:p>
    <w:p w14:paraId="294507B3" w14:textId="20595A0F"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84" w:history="1">
        <w:r w:rsidRPr="00021342">
          <w:rPr>
            <w:rStyle w:val="Hyperlink"/>
            <w:rFonts w:cs="Times New Roman"/>
            <w:noProof/>
          </w:rPr>
          <w:t>Hình 4.14: Docker Hub Repository</w:t>
        </w:r>
        <w:r>
          <w:rPr>
            <w:noProof/>
            <w:webHidden/>
          </w:rPr>
          <w:tab/>
        </w:r>
        <w:r>
          <w:rPr>
            <w:noProof/>
            <w:webHidden/>
          </w:rPr>
          <w:fldChar w:fldCharType="begin"/>
        </w:r>
        <w:r>
          <w:rPr>
            <w:noProof/>
            <w:webHidden/>
          </w:rPr>
          <w:instrText xml:space="preserve"> PAGEREF _Toc171516284 \h </w:instrText>
        </w:r>
        <w:r>
          <w:rPr>
            <w:noProof/>
            <w:webHidden/>
          </w:rPr>
        </w:r>
        <w:r>
          <w:rPr>
            <w:noProof/>
            <w:webHidden/>
          </w:rPr>
          <w:fldChar w:fldCharType="separate"/>
        </w:r>
        <w:r>
          <w:rPr>
            <w:noProof/>
            <w:webHidden/>
          </w:rPr>
          <w:t>25</w:t>
        </w:r>
        <w:r>
          <w:rPr>
            <w:noProof/>
            <w:webHidden/>
          </w:rPr>
          <w:fldChar w:fldCharType="end"/>
        </w:r>
      </w:hyperlink>
    </w:p>
    <w:p w14:paraId="5845206A" w14:textId="6274222D"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85" w:history="1">
        <w:r w:rsidRPr="00021342">
          <w:rPr>
            <w:rStyle w:val="Hyperlink"/>
            <w:rFonts w:cs="Times New Roman"/>
            <w:noProof/>
          </w:rPr>
          <w:t>Hình 4.15: EC2 Agent</w:t>
        </w:r>
        <w:r>
          <w:rPr>
            <w:noProof/>
            <w:webHidden/>
          </w:rPr>
          <w:tab/>
        </w:r>
        <w:r>
          <w:rPr>
            <w:noProof/>
            <w:webHidden/>
          </w:rPr>
          <w:fldChar w:fldCharType="begin"/>
        </w:r>
        <w:r>
          <w:rPr>
            <w:noProof/>
            <w:webHidden/>
          </w:rPr>
          <w:instrText xml:space="preserve"> PAGEREF _Toc171516285 \h </w:instrText>
        </w:r>
        <w:r>
          <w:rPr>
            <w:noProof/>
            <w:webHidden/>
          </w:rPr>
        </w:r>
        <w:r>
          <w:rPr>
            <w:noProof/>
            <w:webHidden/>
          </w:rPr>
          <w:fldChar w:fldCharType="separate"/>
        </w:r>
        <w:r>
          <w:rPr>
            <w:noProof/>
            <w:webHidden/>
          </w:rPr>
          <w:t>25</w:t>
        </w:r>
        <w:r>
          <w:rPr>
            <w:noProof/>
            <w:webHidden/>
          </w:rPr>
          <w:fldChar w:fldCharType="end"/>
        </w:r>
      </w:hyperlink>
    </w:p>
    <w:p w14:paraId="6EF959CC" w14:textId="54DD9EA0"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86" w:history="1">
        <w:r w:rsidRPr="00021342">
          <w:rPr>
            <w:rStyle w:val="Hyperlink"/>
            <w:rFonts w:cs="Times New Roman"/>
            <w:noProof/>
          </w:rPr>
          <w:t>Hình 4.16: Thông số AKS Cluster (1)</w:t>
        </w:r>
        <w:r>
          <w:rPr>
            <w:noProof/>
            <w:webHidden/>
          </w:rPr>
          <w:tab/>
        </w:r>
        <w:r>
          <w:rPr>
            <w:noProof/>
            <w:webHidden/>
          </w:rPr>
          <w:fldChar w:fldCharType="begin"/>
        </w:r>
        <w:r>
          <w:rPr>
            <w:noProof/>
            <w:webHidden/>
          </w:rPr>
          <w:instrText xml:space="preserve"> PAGEREF _Toc171516286 \h </w:instrText>
        </w:r>
        <w:r>
          <w:rPr>
            <w:noProof/>
            <w:webHidden/>
          </w:rPr>
        </w:r>
        <w:r>
          <w:rPr>
            <w:noProof/>
            <w:webHidden/>
          </w:rPr>
          <w:fldChar w:fldCharType="separate"/>
        </w:r>
        <w:r>
          <w:rPr>
            <w:noProof/>
            <w:webHidden/>
          </w:rPr>
          <w:t>26</w:t>
        </w:r>
        <w:r>
          <w:rPr>
            <w:noProof/>
            <w:webHidden/>
          </w:rPr>
          <w:fldChar w:fldCharType="end"/>
        </w:r>
      </w:hyperlink>
    </w:p>
    <w:p w14:paraId="6EF6D866" w14:textId="6B989000"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87" w:history="1">
        <w:r w:rsidRPr="00021342">
          <w:rPr>
            <w:rStyle w:val="Hyperlink"/>
            <w:rFonts w:cs="Times New Roman"/>
            <w:noProof/>
          </w:rPr>
          <w:t>Hình 4.17: Thông số AKS Cluster (2)</w:t>
        </w:r>
        <w:r>
          <w:rPr>
            <w:noProof/>
            <w:webHidden/>
          </w:rPr>
          <w:tab/>
        </w:r>
        <w:r>
          <w:rPr>
            <w:noProof/>
            <w:webHidden/>
          </w:rPr>
          <w:fldChar w:fldCharType="begin"/>
        </w:r>
        <w:r>
          <w:rPr>
            <w:noProof/>
            <w:webHidden/>
          </w:rPr>
          <w:instrText xml:space="preserve"> PAGEREF _Toc171516287 \h </w:instrText>
        </w:r>
        <w:r>
          <w:rPr>
            <w:noProof/>
            <w:webHidden/>
          </w:rPr>
        </w:r>
        <w:r>
          <w:rPr>
            <w:noProof/>
            <w:webHidden/>
          </w:rPr>
          <w:fldChar w:fldCharType="separate"/>
        </w:r>
        <w:r>
          <w:rPr>
            <w:noProof/>
            <w:webHidden/>
          </w:rPr>
          <w:t>26</w:t>
        </w:r>
        <w:r>
          <w:rPr>
            <w:noProof/>
            <w:webHidden/>
          </w:rPr>
          <w:fldChar w:fldCharType="end"/>
        </w:r>
      </w:hyperlink>
    </w:p>
    <w:p w14:paraId="0ED8B379" w14:textId="67B8F694"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88" w:history="1">
        <w:r w:rsidRPr="00021342">
          <w:rPr>
            <w:rStyle w:val="Hyperlink"/>
            <w:rFonts w:cs="Times New Roman"/>
            <w:noProof/>
          </w:rPr>
          <w:t>Hình 4.18: Tạo thành công Cluster</w:t>
        </w:r>
        <w:r>
          <w:rPr>
            <w:noProof/>
            <w:webHidden/>
          </w:rPr>
          <w:tab/>
        </w:r>
        <w:r>
          <w:rPr>
            <w:noProof/>
            <w:webHidden/>
          </w:rPr>
          <w:fldChar w:fldCharType="begin"/>
        </w:r>
        <w:r>
          <w:rPr>
            <w:noProof/>
            <w:webHidden/>
          </w:rPr>
          <w:instrText xml:space="preserve"> PAGEREF _Toc171516288 \h </w:instrText>
        </w:r>
        <w:r>
          <w:rPr>
            <w:noProof/>
            <w:webHidden/>
          </w:rPr>
        </w:r>
        <w:r>
          <w:rPr>
            <w:noProof/>
            <w:webHidden/>
          </w:rPr>
          <w:fldChar w:fldCharType="separate"/>
        </w:r>
        <w:r>
          <w:rPr>
            <w:noProof/>
            <w:webHidden/>
          </w:rPr>
          <w:t>26</w:t>
        </w:r>
        <w:r>
          <w:rPr>
            <w:noProof/>
            <w:webHidden/>
          </w:rPr>
          <w:fldChar w:fldCharType="end"/>
        </w:r>
      </w:hyperlink>
    </w:p>
    <w:p w14:paraId="2A69EA85" w14:textId="5B5C05FD"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89" w:history="1">
        <w:r w:rsidRPr="00021342">
          <w:rPr>
            <w:rStyle w:val="Hyperlink"/>
            <w:rFonts w:cs="Times New Roman"/>
            <w:noProof/>
          </w:rPr>
          <w:t>Hình 4.19: Lệnh kết nối kubectl tới AKS Cluster</w:t>
        </w:r>
        <w:r>
          <w:rPr>
            <w:noProof/>
            <w:webHidden/>
          </w:rPr>
          <w:tab/>
        </w:r>
        <w:r>
          <w:rPr>
            <w:noProof/>
            <w:webHidden/>
          </w:rPr>
          <w:fldChar w:fldCharType="begin"/>
        </w:r>
        <w:r>
          <w:rPr>
            <w:noProof/>
            <w:webHidden/>
          </w:rPr>
          <w:instrText xml:space="preserve"> PAGEREF _Toc171516289 \h </w:instrText>
        </w:r>
        <w:r>
          <w:rPr>
            <w:noProof/>
            <w:webHidden/>
          </w:rPr>
        </w:r>
        <w:r>
          <w:rPr>
            <w:noProof/>
            <w:webHidden/>
          </w:rPr>
          <w:fldChar w:fldCharType="separate"/>
        </w:r>
        <w:r>
          <w:rPr>
            <w:noProof/>
            <w:webHidden/>
          </w:rPr>
          <w:t>26</w:t>
        </w:r>
        <w:r>
          <w:rPr>
            <w:noProof/>
            <w:webHidden/>
          </w:rPr>
          <w:fldChar w:fldCharType="end"/>
        </w:r>
      </w:hyperlink>
    </w:p>
    <w:p w14:paraId="3C56C7AF" w14:textId="3AB3BBB2"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90" w:history="1">
        <w:r w:rsidRPr="00021342">
          <w:rPr>
            <w:rStyle w:val="Hyperlink"/>
            <w:rFonts w:cs="Times New Roman"/>
            <w:noProof/>
          </w:rPr>
          <w:t>Hình 4.20: Import Repository</w:t>
        </w:r>
        <w:r>
          <w:rPr>
            <w:noProof/>
            <w:webHidden/>
          </w:rPr>
          <w:tab/>
        </w:r>
        <w:r>
          <w:rPr>
            <w:noProof/>
            <w:webHidden/>
          </w:rPr>
          <w:fldChar w:fldCharType="begin"/>
        </w:r>
        <w:r>
          <w:rPr>
            <w:noProof/>
            <w:webHidden/>
          </w:rPr>
          <w:instrText xml:space="preserve"> PAGEREF _Toc171516290 \h </w:instrText>
        </w:r>
        <w:r>
          <w:rPr>
            <w:noProof/>
            <w:webHidden/>
          </w:rPr>
        </w:r>
        <w:r>
          <w:rPr>
            <w:noProof/>
            <w:webHidden/>
          </w:rPr>
          <w:fldChar w:fldCharType="separate"/>
        </w:r>
        <w:r>
          <w:rPr>
            <w:noProof/>
            <w:webHidden/>
          </w:rPr>
          <w:t>27</w:t>
        </w:r>
        <w:r>
          <w:rPr>
            <w:noProof/>
            <w:webHidden/>
          </w:rPr>
          <w:fldChar w:fldCharType="end"/>
        </w:r>
      </w:hyperlink>
    </w:p>
    <w:p w14:paraId="68375678" w14:textId="4E76ACC0"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91" w:history="1">
        <w:r w:rsidRPr="00021342">
          <w:rPr>
            <w:rStyle w:val="Hyperlink"/>
            <w:rFonts w:cs="Times New Roman"/>
            <w:noProof/>
          </w:rPr>
          <w:t>Hình 4.21: Analysis Method</w:t>
        </w:r>
        <w:r>
          <w:rPr>
            <w:noProof/>
            <w:webHidden/>
          </w:rPr>
          <w:tab/>
        </w:r>
        <w:r>
          <w:rPr>
            <w:noProof/>
            <w:webHidden/>
          </w:rPr>
          <w:fldChar w:fldCharType="begin"/>
        </w:r>
        <w:r>
          <w:rPr>
            <w:noProof/>
            <w:webHidden/>
          </w:rPr>
          <w:instrText xml:space="preserve"> PAGEREF _Toc171516291 \h </w:instrText>
        </w:r>
        <w:r>
          <w:rPr>
            <w:noProof/>
            <w:webHidden/>
          </w:rPr>
        </w:r>
        <w:r>
          <w:rPr>
            <w:noProof/>
            <w:webHidden/>
          </w:rPr>
          <w:fldChar w:fldCharType="separate"/>
        </w:r>
        <w:r>
          <w:rPr>
            <w:noProof/>
            <w:webHidden/>
          </w:rPr>
          <w:t>27</w:t>
        </w:r>
        <w:r>
          <w:rPr>
            <w:noProof/>
            <w:webHidden/>
          </w:rPr>
          <w:fldChar w:fldCharType="end"/>
        </w:r>
      </w:hyperlink>
    </w:p>
    <w:p w14:paraId="2DFD27E4" w14:textId="3E1E7F5C"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92" w:history="1">
        <w:r w:rsidRPr="00021342">
          <w:rPr>
            <w:rStyle w:val="Hyperlink"/>
            <w:rFonts w:cs="Times New Roman"/>
            <w:noProof/>
          </w:rPr>
          <w:t>Hình 4.22: Tải SonarCloud từ Marketplace</w:t>
        </w:r>
        <w:r>
          <w:rPr>
            <w:noProof/>
            <w:webHidden/>
          </w:rPr>
          <w:tab/>
        </w:r>
        <w:r>
          <w:rPr>
            <w:noProof/>
            <w:webHidden/>
          </w:rPr>
          <w:fldChar w:fldCharType="begin"/>
        </w:r>
        <w:r>
          <w:rPr>
            <w:noProof/>
            <w:webHidden/>
          </w:rPr>
          <w:instrText xml:space="preserve"> PAGEREF _Toc171516292 \h </w:instrText>
        </w:r>
        <w:r>
          <w:rPr>
            <w:noProof/>
            <w:webHidden/>
          </w:rPr>
        </w:r>
        <w:r>
          <w:rPr>
            <w:noProof/>
            <w:webHidden/>
          </w:rPr>
          <w:fldChar w:fldCharType="separate"/>
        </w:r>
        <w:r>
          <w:rPr>
            <w:noProof/>
            <w:webHidden/>
          </w:rPr>
          <w:t>27</w:t>
        </w:r>
        <w:r>
          <w:rPr>
            <w:noProof/>
            <w:webHidden/>
          </w:rPr>
          <w:fldChar w:fldCharType="end"/>
        </w:r>
      </w:hyperlink>
    </w:p>
    <w:p w14:paraId="63F017B0" w14:textId="67C8CF0B"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93" w:history="1">
        <w:r w:rsidRPr="00021342">
          <w:rPr>
            <w:rStyle w:val="Hyperlink"/>
            <w:rFonts w:cs="Times New Roman"/>
            <w:noProof/>
          </w:rPr>
          <w:t xml:space="preserve">Hình 4.23: </w:t>
        </w:r>
        <w:r w:rsidRPr="00021342">
          <w:rPr>
            <w:rStyle w:val="Hyperlink"/>
            <w:rFonts w:cs="Times New Roman"/>
            <w:noProof/>
            <w:lang w:val="en-US"/>
          </w:rPr>
          <w:t>Cấu hình f</w:t>
        </w:r>
        <w:r w:rsidRPr="00021342">
          <w:rPr>
            <w:rStyle w:val="Hyperlink"/>
            <w:rFonts w:cs="Times New Roman"/>
            <w:noProof/>
          </w:rPr>
          <w:t>ile sonar-project.properties</w:t>
        </w:r>
        <w:r>
          <w:rPr>
            <w:noProof/>
            <w:webHidden/>
          </w:rPr>
          <w:tab/>
        </w:r>
        <w:r>
          <w:rPr>
            <w:noProof/>
            <w:webHidden/>
          </w:rPr>
          <w:fldChar w:fldCharType="begin"/>
        </w:r>
        <w:r>
          <w:rPr>
            <w:noProof/>
            <w:webHidden/>
          </w:rPr>
          <w:instrText xml:space="preserve"> PAGEREF _Toc171516293 \h </w:instrText>
        </w:r>
        <w:r>
          <w:rPr>
            <w:noProof/>
            <w:webHidden/>
          </w:rPr>
        </w:r>
        <w:r>
          <w:rPr>
            <w:noProof/>
            <w:webHidden/>
          </w:rPr>
          <w:fldChar w:fldCharType="separate"/>
        </w:r>
        <w:r>
          <w:rPr>
            <w:noProof/>
            <w:webHidden/>
          </w:rPr>
          <w:t>28</w:t>
        </w:r>
        <w:r>
          <w:rPr>
            <w:noProof/>
            <w:webHidden/>
          </w:rPr>
          <w:fldChar w:fldCharType="end"/>
        </w:r>
      </w:hyperlink>
    </w:p>
    <w:p w14:paraId="0CC9AE2E" w14:textId="7C0EE48F"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94" w:history="1">
        <w:r w:rsidRPr="00021342">
          <w:rPr>
            <w:rStyle w:val="Hyperlink"/>
            <w:rFonts w:cs="Times New Roman"/>
            <w:noProof/>
          </w:rPr>
          <w:t>Hình 4.24: Tạo pipeline mới</w:t>
        </w:r>
        <w:r>
          <w:rPr>
            <w:noProof/>
            <w:webHidden/>
          </w:rPr>
          <w:tab/>
        </w:r>
        <w:r>
          <w:rPr>
            <w:noProof/>
            <w:webHidden/>
          </w:rPr>
          <w:fldChar w:fldCharType="begin"/>
        </w:r>
        <w:r>
          <w:rPr>
            <w:noProof/>
            <w:webHidden/>
          </w:rPr>
          <w:instrText xml:space="preserve"> PAGEREF _Toc171516294 \h </w:instrText>
        </w:r>
        <w:r>
          <w:rPr>
            <w:noProof/>
            <w:webHidden/>
          </w:rPr>
        </w:r>
        <w:r>
          <w:rPr>
            <w:noProof/>
            <w:webHidden/>
          </w:rPr>
          <w:fldChar w:fldCharType="separate"/>
        </w:r>
        <w:r>
          <w:rPr>
            <w:noProof/>
            <w:webHidden/>
          </w:rPr>
          <w:t>28</w:t>
        </w:r>
        <w:r>
          <w:rPr>
            <w:noProof/>
            <w:webHidden/>
          </w:rPr>
          <w:fldChar w:fldCharType="end"/>
        </w:r>
      </w:hyperlink>
    </w:p>
    <w:p w14:paraId="302BDC20" w14:textId="393C0976"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95" w:history="1">
        <w:r w:rsidRPr="00021342">
          <w:rPr>
            <w:rStyle w:val="Hyperlink"/>
            <w:rFonts w:cs="Times New Roman"/>
            <w:noProof/>
          </w:rPr>
          <w:t>Hình 4.25: Khởi chạy pipeline</w:t>
        </w:r>
        <w:r>
          <w:rPr>
            <w:noProof/>
            <w:webHidden/>
          </w:rPr>
          <w:tab/>
        </w:r>
        <w:r>
          <w:rPr>
            <w:noProof/>
            <w:webHidden/>
          </w:rPr>
          <w:fldChar w:fldCharType="begin"/>
        </w:r>
        <w:r>
          <w:rPr>
            <w:noProof/>
            <w:webHidden/>
          </w:rPr>
          <w:instrText xml:space="preserve"> PAGEREF _Toc171516295 \h </w:instrText>
        </w:r>
        <w:r>
          <w:rPr>
            <w:noProof/>
            <w:webHidden/>
          </w:rPr>
        </w:r>
        <w:r>
          <w:rPr>
            <w:noProof/>
            <w:webHidden/>
          </w:rPr>
          <w:fldChar w:fldCharType="separate"/>
        </w:r>
        <w:r>
          <w:rPr>
            <w:noProof/>
            <w:webHidden/>
          </w:rPr>
          <w:t>28</w:t>
        </w:r>
        <w:r>
          <w:rPr>
            <w:noProof/>
            <w:webHidden/>
          </w:rPr>
          <w:fldChar w:fldCharType="end"/>
        </w:r>
      </w:hyperlink>
    </w:p>
    <w:p w14:paraId="1DA8810F" w14:textId="5721722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96" w:history="1">
        <w:r w:rsidRPr="00021342">
          <w:rPr>
            <w:rStyle w:val="Hyperlink"/>
            <w:rFonts w:cs="Times New Roman"/>
            <w:noProof/>
          </w:rPr>
          <w:t>Hình 4.26: Chi tiết quá trình chạy pipeline</w:t>
        </w:r>
        <w:r>
          <w:rPr>
            <w:noProof/>
            <w:webHidden/>
          </w:rPr>
          <w:tab/>
        </w:r>
        <w:r>
          <w:rPr>
            <w:noProof/>
            <w:webHidden/>
          </w:rPr>
          <w:fldChar w:fldCharType="begin"/>
        </w:r>
        <w:r>
          <w:rPr>
            <w:noProof/>
            <w:webHidden/>
          </w:rPr>
          <w:instrText xml:space="preserve"> PAGEREF _Toc171516296 \h </w:instrText>
        </w:r>
        <w:r>
          <w:rPr>
            <w:noProof/>
            <w:webHidden/>
          </w:rPr>
        </w:r>
        <w:r>
          <w:rPr>
            <w:noProof/>
            <w:webHidden/>
          </w:rPr>
          <w:fldChar w:fldCharType="separate"/>
        </w:r>
        <w:r>
          <w:rPr>
            <w:noProof/>
            <w:webHidden/>
          </w:rPr>
          <w:t>29</w:t>
        </w:r>
        <w:r>
          <w:rPr>
            <w:noProof/>
            <w:webHidden/>
          </w:rPr>
          <w:fldChar w:fldCharType="end"/>
        </w:r>
      </w:hyperlink>
    </w:p>
    <w:p w14:paraId="646BD039" w14:textId="18E18708"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97" w:history="1">
        <w:r w:rsidRPr="00021342">
          <w:rPr>
            <w:rStyle w:val="Hyperlink"/>
            <w:rFonts w:cs="Times New Roman"/>
            <w:noProof/>
          </w:rPr>
          <w:t>Hình 4.27: Pipeline chạy thành công</w:t>
        </w:r>
        <w:r>
          <w:rPr>
            <w:noProof/>
            <w:webHidden/>
          </w:rPr>
          <w:tab/>
        </w:r>
        <w:r>
          <w:rPr>
            <w:noProof/>
            <w:webHidden/>
          </w:rPr>
          <w:fldChar w:fldCharType="begin"/>
        </w:r>
        <w:r>
          <w:rPr>
            <w:noProof/>
            <w:webHidden/>
          </w:rPr>
          <w:instrText xml:space="preserve"> PAGEREF _Toc171516297 \h </w:instrText>
        </w:r>
        <w:r>
          <w:rPr>
            <w:noProof/>
            <w:webHidden/>
          </w:rPr>
        </w:r>
        <w:r>
          <w:rPr>
            <w:noProof/>
            <w:webHidden/>
          </w:rPr>
          <w:fldChar w:fldCharType="separate"/>
        </w:r>
        <w:r>
          <w:rPr>
            <w:noProof/>
            <w:webHidden/>
          </w:rPr>
          <w:t>29</w:t>
        </w:r>
        <w:r>
          <w:rPr>
            <w:noProof/>
            <w:webHidden/>
          </w:rPr>
          <w:fldChar w:fldCharType="end"/>
        </w:r>
      </w:hyperlink>
    </w:p>
    <w:p w14:paraId="17200841" w14:textId="2E0274E8"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98" w:history="1">
        <w:r w:rsidRPr="00021342">
          <w:rPr>
            <w:rStyle w:val="Hyperlink"/>
            <w:rFonts w:cs="Times New Roman"/>
            <w:noProof/>
          </w:rPr>
          <w:t>Hình 4.28: Kết quả Scan của SonarCloud</w:t>
        </w:r>
        <w:r>
          <w:rPr>
            <w:noProof/>
            <w:webHidden/>
          </w:rPr>
          <w:tab/>
        </w:r>
        <w:r>
          <w:rPr>
            <w:noProof/>
            <w:webHidden/>
          </w:rPr>
          <w:fldChar w:fldCharType="begin"/>
        </w:r>
        <w:r>
          <w:rPr>
            <w:noProof/>
            <w:webHidden/>
          </w:rPr>
          <w:instrText xml:space="preserve"> PAGEREF _Toc171516298 \h </w:instrText>
        </w:r>
        <w:r>
          <w:rPr>
            <w:noProof/>
            <w:webHidden/>
          </w:rPr>
        </w:r>
        <w:r>
          <w:rPr>
            <w:noProof/>
            <w:webHidden/>
          </w:rPr>
          <w:fldChar w:fldCharType="separate"/>
        </w:r>
        <w:r>
          <w:rPr>
            <w:noProof/>
            <w:webHidden/>
          </w:rPr>
          <w:t>30</w:t>
        </w:r>
        <w:r>
          <w:rPr>
            <w:noProof/>
            <w:webHidden/>
          </w:rPr>
          <w:fldChar w:fldCharType="end"/>
        </w:r>
      </w:hyperlink>
    </w:p>
    <w:p w14:paraId="42E96E85" w14:textId="6C68558E"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299" w:history="1">
        <w:r w:rsidRPr="00021342">
          <w:rPr>
            <w:rStyle w:val="Hyperlink"/>
            <w:rFonts w:cs="Times New Roman"/>
            <w:noProof/>
          </w:rPr>
          <w:t>Hình 4.29: Triển khai thành công</w:t>
        </w:r>
        <w:r>
          <w:rPr>
            <w:noProof/>
            <w:webHidden/>
          </w:rPr>
          <w:tab/>
        </w:r>
        <w:r>
          <w:rPr>
            <w:noProof/>
            <w:webHidden/>
          </w:rPr>
          <w:fldChar w:fldCharType="begin"/>
        </w:r>
        <w:r>
          <w:rPr>
            <w:noProof/>
            <w:webHidden/>
          </w:rPr>
          <w:instrText xml:space="preserve"> PAGEREF _Toc171516299 \h </w:instrText>
        </w:r>
        <w:r>
          <w:rPr>
            <w:noProof/>
            <w:webHidden/>
          </w:rPr>
        </w:r>
        <w:r>
          <w:rPr>
            <w:noProof/>
            <w:webHidden/>
          </w:rPr>
          <w:fldChar w:fldCharType="separate"/>
        </w:r>
        <w:r>
          <w:rPr>
            <w:noProof/>
            <w:webHidden/>
          </w:rPr>
          <w:t>30</w:t>
        </w:r>
        <w:r>
          <w:rPr>
            <w:noProof/>
            <w:webHidden/>
          </w:rPr>
          <w:fldChar w:fldCharType="end"/>
        </w:r>
      </w:hyperlink>
    </w:p>
    <w:p w14:paraId="1041B40B" w14:textId="4B8AC0F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00" w:history="1">
        <w:r w:rsidRPr="00021342">
          <w:rPr>
            <w:rStyle w:val="Hyperlink"/>
            <w:rFonts w:cs="Times New Roman"/>
            <w:noProof/>
          </w:rPr>
          <w:t>Hình 4.30: Mô hình triển khai Github Actions CI/CD</w:t>
        </w:r>
        <w:r>
          <w:rPr>
            <w:noProof/>
            <w:webHidden/>
          </w:rPr>
          <w:tab/>
        </w:r>
        <w:r>
          <w:rPr>
            <w:noProof/>
            <w:webHidden/>
          </w:rPr>
          <w:fldChar w:fldCharType="begin"/>
        </w:r>
        <w:r>
          <w:rPr>
            <w:noProof/>
            <w:webHidden/>
          </w:rPr>
          <w:instrText xml:space="preserve"> PAGEREF _Toc171516300 \h </w:instrText>
        </w:r>
        <w:r>
          <w:rPr>
            <w:noProof/>
            <w:webHidden/>
          </w:rPr>
        </w:r>
        <w:r>
          <w:rPr>
            <w:noProof/>
            <w:webHidden/>
          </w:rPr>
          <w:fldChar w:fldCharType="separate"/>
        </w:r>
        <w:r>
          <w:rPr>
            <w:noProof/>
            <w:webHidden/>
          </w:rPr>
          <w:t>31</w:t>
        </w:r>
        <w:r>
          <w:rPr>
            <w:noProof/>
            <w:webHidden/>
          </w:rPr>
          <w:fldChar w:fldCharType="end"/>
        </w:r>
      </w:hyperlink>
    </w:p>
    <w:p w14:paraId="43A4C7AA" w14:textId="78FC63A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01" w:history="1">
        <w:r w:rsidRPr="00021342">
          <w:rPr>
            <w:rStyle w:val="Hyperlink"/>
            <w:rFonts w:cs="Times New Roman"/>
            <w:noProof/>
          </w:rPr>
          <w:t>Hình 4.31: Repository được sử dụng</w:t>
        </w:r>
        <w:r>
          <w:rPr>
            <w:noProof/>
            <w:webHidden/>
          </w:rPr>
          <w:tab/>
        </w:r>
        <w:r>
          <w:rPr>
            <w:noProof/>
            <w:webHidden/>
          </w:rPr>
          <w:fldChar w:fldCharType="begin"/>
        </w:r>
        <w:r>
          <w:rPr>
            <w:noProof/>
            <w:webHidden/>
          </w:rPr>
          <w:instrText xml:space="preserve"> PAGEREF _Toc171516301 \h </w:instrText>
        </w:r>
        <w:r>
          <w:rPr>
            <w:noProof/>
            <w:webHidden/>
          </w:rPr>
        </w:r>
        <w:r>
          <w:rPr>
            <w:noProof/>
            <w:webHidden/>
          </w:rPr>
          <w:fldChar w:fldCharType="separate"/>
        </w:r>
        <w:r>
          <w:rPr>
            <w:noProof/>
            <w:webHidden/>
          </w:rPr>
          <w:t>31</w:t>
        </w:r>
        <w:r>
          <w:rPr>
            <w:noProof/>
            <w:webHidden/>
          </w:rPr>
          <w:fldChar w:fldCharType="end"/>
        </w:r>
      </w:hyperlink>
    </w:p>
    <w:p w14:paraId="238C8B0B" w14:textId="4AAAA09B"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02" w:history="1">
        <w:r w:rsidRPr="00021342">
          <w:rPr>
            <w:rStyle w:val="Hyperlink"/>
            <w:rFonts w:cs="Times New Roman"/>
            <w:noProof/>
          </w:rPr>
          <w:t>Hình 4.32: Docker Hub Repository</w:t>
        </w:r>
        <w:r>
          <w:rPr>
            <w:noProof/>
            <w:webHidden/>
          </w:rPr>
          <w:tab/>
        </w:r>
        <w:r>
          <w:rPr>
            <w:noProof/>
            <w:webHidden/>
          </w:rPr>
          <w:fldChar w:fldCharType="begin"/>
        </w:r>
        <w:r>
          <w:rPr>
            <w:noProof/>
            <w:webHidden/>
          </w:rPr>
          <w:instrText xml:space="preserve"> PAGEREF _Toc171516302 \h </w:instrText>
        </w:r>
        <w:r>
          <w:rPr>
            <w:noProof/>
            <w:webHidden/>
          </w:rPr>
        </w:r>
        <w:r>
          <w:rPr>
            <w:noProof/>
            <w:webHidden/>
          </w:rPr>
          <w:fldChar w:fldCharType="separate"/>
        </w:r>
        <w:r>
          <w:rPr>
            <w:noProof/>
            <w:webHidden/>
          </w:rPr>
          <w:t>32</w:t>
        </w:r>
        <w:r>
          <w:rPr>
            <w:noProof/>
            <w:webHidden/>
          </w:rPr>
          <w:fldChar w:fldCharType="end"/>
        </w:r>
      </w:hyperlink>
    </w:p>
    <w:p w14:paraId="61BEE702" w14:textId="034577C0"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03" w:history="1">
        <w:r w:rsidRPr="00021342">
          <w:rPr>
            <w:rStyle w:val="Hyperlink"/>
            <w:rFonts w:cs="Times New Roman"/>
            <w:noProof/>
          </w:rPr>
          <w:t>Hình 4.33: Azure Credentials</w:t>
        </w:r>
        <w:r>
          <w:rPr>
            <w:noProof/>
            <w:webHidden/>
          </w:rPr>
          <w:tab/>
        </w:r>
        <w:r>
          <w:rPr>
            <w:noProof/>
            <w:webHidden/>
          </w:rPr>
          <w:fldChar w:fldCharType="begin"/>
        </w:r>
        <w:r>
          <w:rPr>
            <w:noProof/>
            <w:webHidden/>
          </w:rPr>
          <w:instrText xml:space="preserve"> PAGEREF _Toc171516303 \h </w:instrText>
        </w:r>
        <w:r>
          <w:rPr>
            <w:noProof/>
            <w:webHidden/>
          </w:rPr>
        </w:r>
        <w:r>
          <w:rPr>
            <w:noProof/>
            <w:webHidden/>
          </w:rPr>
          <w:fldChar w:fldCharType="separate"/>
        </w:r>
        <w:r>
          <w:rPr>
            <w:noProof/>
            <w:webHidden/>
          </w:rPr>
          <w:t>32</w:t>
        </w:r>
        <w:r>
          <w:rPr>
            <w:noProof/>
            <w:webHidden/>
          </w:rPr>
          <w:fldChar w:fldCharType="end"/>
        </w:r>
      </w:hyperlink>
    </w:p>
    <w:p w14:paraId="73B11289" w14:textId="11CDA98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04" w:history="1">
        <w:r w:rsidRPr="00021342">
          <w:rPr>
            <w:rStyle w:val="Hyperlink"/>
            <w:rFonts w:cs="Times New Roman"/>
            <w:noProof/>
          </w:rPr>
          <w:t>Hình 4.34: Import Repository</w:t>
        </w:r>
        <w:r>
          <w:rPr>
            <w:noProof/>
            <w:webHidden/>
          </w:rPr>
          <w:tab/>
        </w:r>
        <w:r>
          <w:rPr>
            <w:noProof/>
            <w:webHidden/>
          </w:rPr>
          <w:fldChar w:fldCharType="begin"/>
        </w:r>
        <w:r>
          <w:rPr>
            <w:noProof/>
            <w:webHidden/>
          </w:rPr>
          <w:instrText xml:space="preserve"> PAGEREF _Toc171516304 \h </w:instrText>
        </w:r>
        <w:r>
          <w:rPr>
            <w:noProof/>
            <w:webHidden/>
          </w:rPr>
        </w:r>
        <w:r>
          <w:rPr>
            <w:noProof/>
            <w:webHidden/>
          </w:rPr>
          <w:fldChar w:fldCharType="separate"/>
        </w:r>
        <w:r>
          <w:rPr>
            <w:noProof/>
            <w:webHidden/>
          </w:rPr>
          <w:t>32</w:t>
        </w:r>
        <w:r>
          <w:rPr>
            <w:noProof/>
            <w:webHidden/>
          </w:rPr>
          <w:fldChar w:fldCharType="end"/>
        </w:r>
      </w:hyperlink>
    </w:p>
    <w:p w14:paraId="6B2117AA" w14:textId="728769FE"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05" w:history="1">
        <w:r w:rsidRPr="00021342">
          <w:rPr>
            <w:rStyle w:val="Hyperlink"/>
            <w:rFonts w:cs="Times New Roman"/>
            <w:noProof/>
          </w:rPr>
          <w:t xml:space="preserve">Hình 4.35: </w:t>
        </w:r>
        <w:r w:rsidRPr="00021342">
          <w:rPr>
            <w:rStyle w:val="Hyperlink"/>
            <w:rFonts w:cs="Times New Roman"/>
            <w:noProof/>
            <w:lang w:val="en-US"/>
          </w:rPr>
          <w:t>Cấu hình f</w:t>
        </w:r>
        <w:r w:rsidRPr="00021342">
          <w:rPr>
            <w:rStyle w:val="Hyperlink"/>
            <w:rFonts w:cs="Times New Roman"/>
            <w:noProof/>
          </w:rPr>
          <w:t>ile sonar-project.properties</w:t>
        </w:r>
        <w:r>
          <w:rPr>
            <w:noProof/>
            <w:webHidden/>
          </w:rPr>
          <w:tab/>
        </w:r>
        <w:r>
          <w:rPr>
            <w:noProof/>
            <w:webHidden/>
          </w:rPr>
          <w:fldChar w:fldCharType="begin"/>
        </w:r>
        <w:r>
          <w:rPr>
            <w:noProof/>
            <w:webHidden/>
          </w:rPr>
          <w:instrText xml:space="preserve"> PAGEREF _Toc171516305 \h </w:instrText>
        </w:r>
        <w:r>
          <w:rPr>
            <w:noProof/>
            <w:webHidden/>
          </w:rPr>
        </w:r>
        <w:r>
          <w:rPr>
            <w:noProof/>
            <w:webHidden/>
          </w:rPr>
          <w:fldChar w:fldCharType="separate"/>
        </w:r>
        <w:r>
          <w:rPr>
            <w:noProof/>
            <w:webHidden/>
          </w:rPr>
          <w:t>33</w:t>
        </w:r>
        <w:r>
          <w:rPr>
            <w:noProof/>
            <w:webHidden/>
          </w:rPr>
          <w:fldChar w:fldCharType="end"/>
        </w:r>
      </w:hyperlink>
    </w:p>
    <w:p w14:paraId="6F95C55F" w14:textId="05C8AA27"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06" w:history="1">
        <w:r w:rsidRPr="00021342">
          <w:rPr>
            <w:rStyle w:val="Hyperlink"/>
            <w:rFonts w:cs="Times New Roman"/>
            <w:noProof/>
          </w:rPr>
          <w:t>Hình 4.36: Khởi chạy Pipeline</w:t>
        </w:r>
        <w:r>
          <w:rPr>
            <w:noProof/>
            <w:webHidden/>
          </w:rPr>
          <w:tab/>
        </w:r>
        <w:r>
          <w:rPr>
            <w:noProof/>
            <w:webHidden/>
          </w:rPr>
          <w:fldChar w:fldCharType="begin"/>
        </w:r>
        <w:r>
          <w:rPr>
            <w:noProof/>
            <w:webHidden/>
          </w:rPr>
          <w:instrText xml:space="preserve"> PAGEREF _Toc171516306 \h </w:instrText>
        </w:r>
        <w:r>
          <w:rPr>
            <w:noProof/>
            <w:webHidden/>
          </w:rPr>
        </w:r>
        <w:r>
          <w:rPr>
            <w:noProof/>
            <w:webHidden/>
          </w:rPr>
          <w:fldChar w:fldCharType="separate"/>
        </w:r>
        <w:r>
          <w:rPr>
            <w:noProof/>
            <w:webHidden/>
          </w:rPr>
          <w:t>33</w:t>
        </w:r>
        <w:r>
          <w:rPr>
            <w:noProof/>
            <w:webHidden/>
          </w:rPr>
          <w:fldChar w:fldCharType="end"/>
        </w:r>
      </w:hyperlink>
    </w:p>
    <w:p w14:paraId="5FC1CE03" w14:textId="50F8B884"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07" w:history="1">
        <w:r w:rsidRPr="00021342">
          <w:rPr>
            <w:rStyle w:val="Hyperlink"/>
            <w:rFonts w:cs="Times New Roman"/>
            <w:noProof/>
          </w:rPr>
          <w:t>Hình 4.37: Chi tiết quá trình chạy pipeline</w:t>
        </w:r>
        <w:r>
          <w:rPr>
            <w:noProof/>
            <w:webHidden/>
          </w:rPr>
          <w:tab/>
        </w:r>
        <w:r>
          <w:rPr>
            <w:noProof/>
            <w:webHidden/>
          </w:rPr>
          <w:fldChar w:fldCharType="begin"/>
        </w:r>
        <w:r>
          <w:rPr>
            <w:noProof/>
            <w:webHidden/>
          </w:rPr>
          <w:instrText xml:space="preserve"> PAGEREF _Toc171516307 \h </w:instrText>
        </w:r>
        <w:r>
          <w:rPr>
            <w:noProof/>
            <w:webHidden/>
          </w:rPr>
        </w:r>
        <w:r>
          <w:rPr>
            <w:noProof/>
            <w:webHidden/>
          </w:rPr>
          <w:fldChar w:fldCharType="separate"/>
        </w:r>
        <w:r>
          <w:rPr>
            <w:noProof/>
            <w:webHidden/>
          </w:rPr>
          <w:t>33</w:t>
        </w:r>
        <w:r>
          <w:rPr>
            <w:noProof/>
            <w:webHidden/>
          </w:rPr>
          <w:fldChar w:fldCharType="end"/>
        </w:r>
      </w:hyperlink>
    </w:p>
    <w:p w14:paraId="290936B6" w14:textId="5A63ABC1"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08" w:history="1">
        <w:r w:rsidRPr="00021342">
          <w:rPr>
            <w:rStyle w:val="Hyperlink"/>
            <w:rFonts w:cs="Times New Roman"/>
            <w:noProof/>
          </w:rPr>
          <w:t>Hình 4.38: Pipeline chạy thành công</w:t>
        </w:r>
        <w:r>
          <w:rPr>
            <w:noProof/>
            <w:webHidden/>
          </w:rPr>
          <w:tab/>
        </w:r>
        <w:r>
          <w:rPr>
            <w:noProof/>
            <w:webHidden/>
          </w:rPr>
          <w:fldChar w:fldCharType="begin"/>
        </w:r>
        <w:r>
          <w:rPr>
            <w:noProof/>
            <w:webHidden/>
          </w:rPr>
          <w:instrText xml:space="preserve"> PAGEREF _Toc171516308 \h </w:instrText>
        </w:r>
        <w:r>
          <w:rPr>
            <w:noProof/>
            <w:webHidden/>
          </w:rPr>
        </w:r>
        <w:r>
          <w:rPr>
            <w:noProof/>
            <w:webHidden/>
          </w:rPr>
          <w:fldChar w:fldCharType="separate"/>
        </w:r>
        <w:r>
          <w:rPr>
            <w:noProof/>
            <w:webHidden/>
          </w:rPr>
          <w:t>34</w:t>
        </w:r>
        <w:r>
          <w:rPr>
            <w:noProof/>
            <w:webHidden/>
          </w:rPr>
          <w:fldChar w:fldCharType="end"/>
        </w:r>
      </w:hyperlink>
    </w:p>
    <w:p w14:paraId="6184B3FD" w14:textId="6041B45B"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09" w:history="1">
        <w:r w:rsidRPr="00021342">
          <w:rPr>
            <w:rStyle w:val="Hyperlink"/>
            <w:rFonts w:cs="Times New Roman"/>
            <w:noProof/>
          </w:rPr>
          <w:t>Hình 4.39: Kết quả SonarCloud Scan</w:t>
        </w:r>
        <w:r>
          <w:rPr>
            <w:noProof/>
            <w:webHidden/>
          </w:rPr>
          <w:tab/>
        </w:r>
        <w:r>
          <w:rPr>
            <w:noProof/>
            <w:webHidden/>
          </w:rPr>
          <w:fldChar w:fldCharType="begin"/>
        </w:r>
        <w:r>
          <w:rPr>
            <w:noProof/>
            <w:webHidden/>
          </w:rPr>
          <w:instrText xml:space="preserve"> PAGEREF _Toc171516309 \h </w:instrText>
        </w:r>
        <w:r>
          <w:rPr>
            <w:noProof/>
            <w:webHidden/>
          </w:rPr>
        </w:r>
        <w:r>
          <w:rPr>
            <w:noProof/>
            <w:webHidden/>
          </w:rPr>
          <w:fldChar w:fldCharType="separate"/>
        </w:r>
        <w:r>
          <w:rPr>
            <w:noProof/>
            <w:webHidden/>
          </w:rPr>
          <w:t>34</w:t>
        </w:r>
        <w:r>
          <w:rPr>
            <w:noProof/>
            <w:webHidden/>
          </w:rPr>
          <w:fldChar w:fldCharType="end"/>
        </w:r>
      </w:hyperlink>
    </w:p>
    <w:p w14:paraId="3AF9E2E0" w14:textId="37B5B9E0"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10" w:history="1">
        <w:r w:rsidRPr="00021342">
          <w:rPr>
            <w:rStyle w:val="Hyperlink"/>
            <w:rFonts w:cs="Times New Roman"/>
            <w:noProof/>
          </w:rPr>
          <w:t>Hình 4.40: Triển khai thành công</w:t>
        </w:r>
        <w:r>
          <w:rPr>
            <w:noProof/>
            <w:webHidden/>
          </w:rPr>
          <w:tab/>
        </w:r>
        <w:r>
          <w:rPr>
            <w:noProof/>
            <w:webHidden/>
          </w:rPr>
          <w:fldChar w:fldCharType="begin"/>
        </w:r>
        <w:r>
          <w:rPr>
            <w:noProof/>
            <w:webHidden/>
          </w:rPr>
          <w:instrText xml:space="preserve"> PAGEREF _Toc171516310 \h </w:instrText>
        </w:r>
        <w:r>
          <w:rPr>
            <w:noProof/>
            <w:webHidden/>
          </w:rPr>
        </w:r>
        <w:r>
          <w:rPr>
            <w:noProof/>
            <w:webHidden/>
          </w:rPr>
          <w:fldChar w:fldCharType="separate"/>
        </w:r>
        <w:r>
          <w:rPr>
            <w:noProof/>
            <w:webHidden/>
          </w:rPr>
          <w:t>34</w:t>
        </w:r>
        <w:r>
          <w:rPr>
            <w:noProof/>
            <w:webHidden/>
          </w:rPr>
          <w:fldChar w:fldCharType="end"/>
        </w:r>
      </w:hyperlink>
    </w:p>
    <w:p w14:paraId="1F818FC8" w14:textId="2D123A0B"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11" w:history="1">
        <w:r w:rsidRPr="00021342">
          <w:rPr>
            <w:rStyle w:val="Hyperlink"/>
            <w:rFonts w:cs="Times New Roman"/>
            <w:noProof/>
          </w:rPr>
          <w:t>Hình 4.41: Mô hình triển khải CI/CD trên Github</w:t>
        </w:r>
        <w:r>
          <w:rPr>
            <w:noProof/>
            <w:webHidden/>
          </w:rPr>
          <w:tab/>
        </w:r>
        <w:r>
          <w:rPr>
            <w:noProof/>
            <w:webHidden/>
          </w:rPr>
          <w:fldChar w:fldCharType="begin"/>
        </w:r>
        <w:r>
          <w:rPr>
            <w:noProof/>
            <w:webHidden/>
          </w:rPr>
          <w:instrText xml:space="preserve"> PAGEREF _Toc171516311 \h </w:instrText>
        </w:r>
        <w:r>
          <w:rPr>
            <w:noProof/>
            <w:webHidden/>
          </w:rPr>
        </w:r>
        <w:r>
          <w:rPr>
            <w:noProof/>
            <w:webHidden/>
          </w:rPr>
          <w:fldChar w:fldCharType="separate"/>
        </w:r>
        <w:r>
          <w:rPr>
            <w:noProof/>
            <w:webHidden/>
          </w:rPr>
          <w:t>35</w:t>
        </w:r>
        <w:r>
          <w:rPr>
            <w:noProof/>
            <w:webHidden/>
          </w:rPr>
          <w:fldChar w:fldCharType="end"/>
        </w:r>
      </w:hyperlink>
    </w:p>
    <w:p w14:paraId="4875AE6B" w14:textId="1CEA51C4"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12" w:history="1">
        <w:r w:rsidRPr="00021342">
          <w:rPr>
            <w:rStyle w:val="Hyperlink"/>
            <w:rFonts w:cs="Times New Roman"/>
            <w:noProof/>
          </w:rPr>
          <w:t>Hình 4.42: Source Github</w:t>
        </w:r>
        <w:r>
          <w:rPr>
            <w:noProof/>
            <w:webHidden/>
          </w:rPr>
          <w:tab/>
        </w:r>
        <w:r>
          <w:rPr>
            <w:noProof/>
            <w:webHidden/>
          </w:rPr>
          <w:fldChar w:fldCharType="begin"/>
        </w:r>
        <w:r>
          <w:rPr>
            <w:noProof/>
            <w:webHidden/>
          </w:rPr>
          <w:instrText xml:space="preserve"> PAGEREF _Toc171516312 \h </w:instrText>
        </w:r>
        <w:r>
          <w:rPr>
            <w:noProof/>
            <w:webHidden/>
          </w:rPr>
        </w:r>
        <w:r>
          <w:rPr>
            <w:noProof/>
            <w:webHidden/>
          </w:rPr>
          <w:fldChar w:fldCharType="separate"/>
        </w:r>
        <w:r>
          <w:rPr>
            <w:noProof/>
            <w:webHidden/>
          </w:rPr>
          <w:t>35</w:t>
        </w:r>
        <w:r>
          <w:rPr>
            <w:noProof/>
            <w:webHidden/>
          </w:rPr>
          <w:fldChar w:fldCharType="end"/>
        </w:r>
      </w:hyperlink>
    </w:p>
    <w:p w14:paraId="65B112A4" w14:textId="1120DAD6"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13" w:history="1">
        <w:r w:rsidRPr="00021342">
          <w:rPr>
            <w:rStyle w:val="Hyperlink"/>
            <w:rFonts w:cs="Times New Roman"/>
            <w:noProof/>
          </w:rPr>
          <w:t>Hình 4.43: Cài đặt Jenkins</w:t>
        </w:r>
        <w:r>
          <w:rPr>
            <w:noProof/>
            <w:webHidden/>
          </w:rPr>
          <w:tab/>
        </w:r>
        <w:r>
          <w:rPr>
            <w:noProof/>
            <w:webHidden/>
          </w:rPr>
          <w:fldChar w:fldCharType="begin"/>
        </w:r>
        <w:r>
          <w:rPr>
            <w:noProof/>
            <w:webHidden/>
          </w:rPr>
          <w:instrText xml:space="preserve"> PAGEREF _Toc171516313 \h </w:instrText>
        </w:r>
        <w:r>
          <w:rPr>
            <w:noProof/>
            <w:webHidden/>
          </w:rPr>
        </w:r>
        <w:r>
          <w:rPr>
            <w:noProof/>
            <w:webHidden/>
          </w:rPr>
          <w:fldChar w:fldCharType="separate"/>
        </w:r>
        <w:r>
          <w:rPr>
            <w:noProof/>
            <w:webHidden/>
          </w:rPr>
          <w:t>36</w:t>
        </w:r>
        <w:r>
          <w:rPr>
            <w:noProof/>
            <w:webHidden/>
          </w:rPr>
          <w:fldChar w:fldCharType="end"/>
        </w:r>
      </w:hyperlink>
    </w:p>
    <w:p w14:paraId="5524FA43" w14:textId="532E8472"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14" w:history="1">
        <w:r w:rsidRPr="00021342">
          <w:rPr>
            <w:rStyle w:val="Hyperlink"/>
            <w:rFonts w:cs="Times New Roman"/>
            <w:noProof/>
          </w:rPr>
          <w:t>Hình 4.44: Web UI Jenkins</w:t>
        </w:r>
        <w:r>
          <w:rPr>
            <w:noProof/>
            <w:webHidden/>
          </w:rPr>
          <w:tab/>
        </w:r>
        <w:r>
          <w:rPr>
            <w:noProof/>
            <w:webHidden/>
          </w:rPr>
          <w:fldChar w:fldCharType="begin"/>
        </w:r>
        <w:r>
          <w:rPr>
            <w:noProof/>
            <w:webHidden/>
          </w:rPr>
          <w:instrText xml:space="preserve"> PAGEREF _Toc171516314 \h </w:instrText>
        </w:r>
        <w:r>
          <w:rPr>
            <w:noProof/>
            <w:webHidden/>
          </w:rPr>
        </w:r>
        <w:r>
          <w:rPr>
            <w:noProof/>
            <w:webHidden/>
          </w:rPr>
          <w:fldChar w:fldCharType="separate"/>
        </w:r>
        <w:r>
          <w:rPr>
            <w:noProof/>
            <w:webHidden/>
          </w:rPr>
          <w:t>36</w:t>
        </w:r>
        <w:r>
          <w:rPr>
            <w:noProof/>
            <w:webHidden/>
          </w:rPr>
          <w:fldChar w:fldCharType="end"/>
        </w:r>
      </w:hyperlink>
    </w:p>
    <w:p w14:paraId="06A1D0A2" w14:textId="3DCB4BB8"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15" w:history="1">
        <w:r w:rsidRPr="00021342">
          <w:rPr>
            <w:rStyle w:val="Hyperlink"/>
            <w:rFonts w:cs="Times New Roman"/>
            <w:noProof/>
          </w:rPr>
          <w:t>Hình 4.45: Các plugins cần thiết cho pipeline</w:t>
        </w:r>
        <w:r>
          <w:rPr>
            <w:noProof/>
            <w:webHidden/>
          </w:rPr>
          <w:tab/>
        </w:r>
        <w:r>
          <w:rPr>
            <w:noProof/>
            <w:webHidden/>
          </w:rPr>
          <w:fldChar w:fldCharType="begin"/>
        </w:r>
        <w:r>
          <w:rPr>
            <w:noProof/>
            <w:webHidden/>
          </w:rPr>
          <w:instrText xml:space="preserve"> PAGEREF _Toc171516315 \h </w:instrText>
        </w:r>
        <w:r>
          <w:rPr>
            <w:noProof/>
            <w:webHidden/>
          </w:rPr>
        </w:r>
        <w:r>
          <w:rPr>
            <w:noProof/>
            <w:webHidden/>
          </w:rPr>
          <w:fldChar w:fldCharType="separate"/>
        </w:r>
        <w:r>
          <w:rPr>
            <w:noProof/>
            <w:webHidden/>
          </w:rPr>
          <w:t>37</w:t>
        </w:r>
        <w:r>
          <w:rPr>
            <w:noProof/>
            <w:webHidden/>
          </w:rPr>
          <w:fldChar w:fldCharType="end"/>
        </w:r>
      </w:hyperlink>
    </w:p>
    <w:p w14:paraId="08CD86BC" w14:textId="069ADA4A"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16" w:history="1">
        <w:r w:rsidRPr="00021342">
          <w:rPr>
            <w:rStyle w:val="Hyperlink"/>
            <w:rFonts w:cs="Times New Roman"/>
            <w:noProof/>
          </w:rPr>
          <w:t>Hình 4.46: Tạo Credentials Docker Hub</w:t>
        </w:r>
        <w:r>
          <w:rPr>
            <w:noProof/>
            <w:webHidden/>
          </w:rPr>
          <w:tab/>
        </w:r>
        <w:r>
          <w:rPr>
            <w:noProof/>
            <w:webHidden/>
          </w:rPr>
          <w:fldChar w:fldCharType="begin"/>
        </w:r>
        <w:r>
          <w:rPr>
            <w:noProof/>
            <w:webHidden/>
          </w:rPr>
          <w:instrText xml:space="preserve"> PAGEREF _Toc171516316 \h </w:instrText>
        </w:r>
        <w:r>
          <w:rPr>
            <w:noProof/>
            <w:webHidden/>
          </w:rPr>
        </w:r>
        <w:r>
          <w:rPr>
            <w:noProof/>
            <w:webHidden/>
          </w:rPr>
          <w:fldChar w:fldCharType="separate"/>
        </w:r>
        <w:r>
          <w:rPr>
            <w:noProof/>
            <w:webHidden/>
          </w:rPr>
          <w:t>37</w:t>
        </w:r>
        <w:r>
          <w:rPr>
            <w:noProof/>
            <w:webHidden/>
          </w:rPr>
          <w:fldChar w:fldCharType="end"/>
        </w:r>
      </w:hyperlink>
    </w:p>
    <w:p w14:paraId="4FB69065" w14:textId="6B3B9623"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17" w:history="1">
        <w:r w:rsidRPr="00021342">
          <w:rPr>
            <w:rStyle w:val="Hyperlink"/>
            <w:rFonts w:cs="Times New Roman"/>
            <w:noProof/>
          </w:rPr>
          <w:t>Hình 4.47: Tạo Pipeline</w:t>
        </w:r>
        <w:r>
          <w:rPr>
            <w:noProof/>
            <w:webHidden/>
          </w:rPr>
          <w:tab/>
        </w:r>
        <w:r>
          <w:rPr>
            <w:noProof/>
            <w:webHidden/>
          </w:rPr>
          <w:fldChar w:fldCharType="begin"/>
        </w:r>
        <w:r>
          <w:rPr>
            <w:noProof/>
            <w:webHidden/>
          </w:rPr>
          <w:instrText xml:space="preserve"> PAGEREF _Toc171516317 \h </w:instrText>
        </w:r>
        <w:r>
          <w:rPr>
            <w:noProof/>
            <w:webHidden/>
          </w:rPr>
        </w:r>
        <w:r>
          <w:rPr>
            <w:noProof/>
            <w:webHidden/>
          </w:rPr>
          <w:fldChar w:fldCharType="separate"/>
        </w:r>
        <w:r>
          <w:rPr>
            <w:noProof/>
            <w:webHidden/>
          </w:rPr>
          <w:t>38</w:t>
        </w:r>
        <w:r>
          <w:rPr>
            <w:noProof/>
            <w:webHidden/>
          </w:rPr>
          <w:fldChar w:fldCharType="end"/>
        </w:r>
      </w:hyperlink>
    </w:p>
    <w:p w14:paraId="29CE5214" w14:textId="076AE03A"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18" w:history="1">
        <w:r w:rsidRPr="00021342">
          <w:rPr>
            <w:rStyle w:val="Hyperlink"/>
            <w:rFonts w:cs="Times New Roman"/>
            <w:noProof/>
          </w:rPr>
          <w:t>Hình 4.48: Build Trigger</w:t>
        </w:r>
        <w:r>
          <w:rPr>
            <w:noProof/>
            <w:webHidden/>
          </w:rPr>
          <w:tab/>
        </w:r>
        <w:r>
          <w:rPr>
            <w:noProof/>
            <w:webHidden/>
          </w:rPr>
          <w:fldChar w:fldCharType="begin"/>
        </w:r>
        <w:r>
          <w:rPr>
            <w:noProof/>
            <w:webHidden/>
          </w:rPr>
          <w:instrText xml:space="preserve"> PAGEREF _Toc171516318 \h </w:instrText>
        </w:r>
        <w:r>
          <w:rPr>
            <w:noProof/>
            <w:webHidden/>
          </w:rPr>
        </w:r>
        <w:r>
          <w:rPr>
            <w:noProof/>
            <w:webHidden/>
          </w:rPr>
          <w:fldChar w:fldCharType="separate"/>
        </w:r>
        <w:r>
          <w:rPr>
            <w:noProof/>
            <w:webHidden/>
          </w:rPr>
          <w:t>38</w:t>
        </w:r>
        <w:r>
          <w:rPr>
            <w:noProof/>
            <w:webHidden/>
          </w:rPr>
          <w:fldChar w:fldCharType="end"/>
        </w:r>
      </w:hyperlink>
    </w:p>
    <w:p w14:paraId="6B2F8581" w14:textId="3E577E52"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19" w:history="1">
        <w:r w:rsidRPr="00021342">
          <w:rPr>
            <w:rStyle w:val="Hyperlink"/>
            <w:rFonts w:cs="Times New Roman"/>
            <w:noProof/>
          </w:rPr>
          <w:t>Hình 4.49: Pipeline Config</w:t>
        </w:r>
        <w:r>
          <w:rPr>
            <w:noProof/>
            <w:webHidden/>
          </w:rPr>
          <w:tab/>
        </w:r>
        <w:r>
          <w:rPr>
            <w:noProof/>
            <w:webHidden/>
          </w:rPr>
          <w:fldChar w:fldCharType="begin"/>
        </w:r>
        <w:r>
          <w:rPr>
            <w:noProof/>
            <w:webHidden/>
          </w:rPr>
          <w:instrText xml:space="preserve"> PAGEREF _Toc171516319 \h </w:instrText>
        </w:r>
        <w:r>
          <w:rPr>
            <w:noProof/>
            <w:webHidden/>
          </w:rPr>
        </w:r>
        <w:r>
          <w:rPr>
            <w:noProof/>
            <w:webHidden/>
          </w:rPr>
          <w:fldChar w:fldCharType="separate"/>
        </w:r>
        <w:r>
          <w:rPr>
            <w:noProof/>
            <w:webHidden/>
          </w:rPr>
          <w:t>39</w:t>
        </w:r>
        <w:r>
          <w:rPr>
            <w:noProof/>
            <w:webHidden/>
          </w:rPr>
          <w:fldChar w:fldCharType="end"/>
        </w:r>
      </w:hyperlink>
    </w:p>
    <w:p w14:paraId="1921A791" w14:textId="3E2607CA"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20" w:history="1">
        <w:r w:rsidRPr="00021342">
          <w:rPr>
            <w:rStyle w:val="Hyperlink"/>
            <w:rFonts w:cs="Times New Roman"/>
            <w:noProof/>
          </w:rPr>
          <w:t>Hình 4.50: Tạo thành công pipeline</w:t>
        </w:r>
        <w:r>
          <w:rPr>
            <w:noProof/>
            <w:webHidden/>
          </w:rPr>
          <w:tab/>
        </w:r>
        <w:r>
          <w:rPr>
            <w:noProof/>
            <w:webHidden/>
          </w:rPr>
          <w:fldChar w:fldCharType="begin"/>
        </w:r>
        <w:r>
          <w:rPr>
            <w:noProof/>
            <w:webHidden/>
          </w:rPr>
          <w:instrText xml:space="preserve"> PAGEREF _Toc171516320 \h </w:instrText>
        </w:r>
        <w:r>
          <w:rPr>
            <w:noProof/>
            <w:webHidden/>
          </w:rPr>
        </w:r>
        <w:r>
          <w:rPr>
            <w:noProof/>
            <w:webHidden/>
          </w:rPr>
          <w:fldChar w:fldCharType="separate"/>
        </w:r>
        <w:r>
          <w:rPr>
            <w:noProof/>
            <w:webHidden/>
          </w:rPr>
          <w:t>39</w:t>
        </w:r>
        <w:r>
          <w:rPr>
            <w:noProof/>
            <w:webHidden/>
          </w:rPr>
          <w:fldChar w:fldCharType="end"/>
        </w:r>
      </w:hyperlink>
    </w:p>
    <w:p w14:paraId="3B262956" w14:textId="650F4C16"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21" w:history="1">
        <w:r w:rsidRPr="00021342">
          <w:rPr>
            <w:rStyle w:val="Hyperlink"/>
            <w:rFonts w:cs="Times New Roman"/>
            <w:noProof/>
          </w:rPr>
          <w:t>Hình 4.51: Chi tiết pipeline chạy</w:t>
        </w:r>
        <w:r>
          <w:rPr>
            <w:noProof/>
            <w:webHidden/>
          </w:rPr>
          <w:tab/>
        </w:r>
        <w:r>
          <w:rPr>
            <w:noProof/>
            <w:webHidden/>
          </w:rPr>
          <w:fldChar w:fldCharType="begin"/>
        </w:r>
        <w:r>
          <w:rPr>
            <w:noProof/>
            <w:webHidden/>
          </w:rPr>
          <w:instrText xml:space="preserve"> PAGEREF _Toc171516321 \h </w:instrText>
        </w:r>
        <w:r>
          <w:rPr>
            <w:noProof/>
            <w:webHidden/>
          </w:rPr>
        </w:r>
        <w:r>
          <w:rPr>
            <w:noProof/>
            <w:webHidden/>
          </w:rPr>
          <w:fldChar w:fldCharType="separate"/>
        </w:r>
        <w:r>
          <w:rPr>
            <w:noProof/>
            <w:webHidden/>
          </w:rPr>
          <w:t>40</w:t>
        </w:r>
        <w:r>
          <w:rPr>
            <w:noProof/>
            <w:webHidden/>
          </w:rPr>
          <w:fldChar w:fldCharType="end"/>
        </w:r>
      </w:hyperlink>
    </w:p>
    <w:p w14:paraId="420CA2E8" w14:textId="7507FE1C"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22" w:history="1">
        <w:r w:rsidRPr="00021342">
          <w:rPr>
            <w:rStyle w:val="Hyperlink"/>
            <w:rFonts w:cs="Times New Roman"/>
            <w:noProof/>
          </w:rPr>
          <w:t>Hình 4.52: Pipeline chạy thành công</w:t>
        </w:r>
        <w:r>
          <w:rPr>
            <w:noProof/>
            <w:webHidden/>
          </w:rPr>
          <w:tab/>
        </w:r>
        <w:r>
          <w:rPr>
            <w:noProof/>
            <w:webHidden/>
          </w:rPr>
          <w:fldChar w:fldCharType="begin"/>
        </w:r>
        <w:r>
          <w:rPr>
            <w:noProof/>
            <w:webHidden/>
          </w:rPr>
          <w:instrText xml:space="preserve"> PAGEREF _Toc171516322 \h </w:instrText>
        </w:r>
        <w:r>
          <w:rPr>
            <w:noProof/>
            <w:webHidden/>
          </w:rPr>
        </w:r>
        <w:r>
          <w:rPr>
            <w:noProof/>
            <w:webHidden/>
          </w:rPr>
          <w:fldChar w:fldCharType="separate"/>
        </w:r>
        <w:r>
          <w:rPr>
            <w:noProof/>
            <w:webHidden/>
          </w:rPr>
          <w:t>40</w:t>
        </w:r>
        <w:r>
          <w:rPr>
            <w:noProof/>
            <w:webHidden/>
          </w:rPr>
          <w:fldChar w:fldCharType="end"/>
        </w:r>
      </w:hyperlink>
    </w:p>
    <w:p w14:paraId="79D26FE0" w14:textId="5B1BD332"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23" w:history="1">
        <w:r w:rsidRPr="00021342">
          <w:rPr>
            <w:rStyle w:val="Hyperlink"/>
            <w:rFonts w:cs="Times New Roman"/>
            <w:noProof/>
          </w:rPr>
          <w:t>Hình 4.53: Triển khai thành công</w:t>
        </w:r>
        <w:r>
          <w:rPr>
            <w:noProof/>
            <w:webHidden/>
          </w:rPr>
          <w:tab/>
        </w:r>
        <w:r>
          <w:rPr>
            <w:noProof/>
            <w:webHidden/>
          </w:rPr>
          <w:fldChar w:fldCharType="begin"/>
        </w:r>
        <w:r>
          <w:rPr>
            <w:noProof/>
            <w:webHidden/>
          </w:rPr>
          <w:instrText xml:space="preserve"> PAGEREF _Toc171516323 \h </w:instrText>
        </w:r>
        <w:r>
          <w:rPr>
            <w:noProof/>
            <w:webHidden/>
          </w:rPr>
        </w:r>
        <w:r>
          <w:rPr>
            <w:noProof/>
            <w:webHidden/>
          </w:rPr>
          <w:fldChar w:fldCharType="separate"/>
        </w:r>
        <w:r>
          <w:rPr>
            <w:noProof/>
            <w:webHidden/>
          </w:rPr>
          <w:t>40</w:t>
        </w:r>
        <w:r>
          <w:rPr>
            <w:noProof/>
            <w:webHidden/>
          </w:rPr>
          <w:fldChar w:fldCharType="end"/>
        </w:r>
      </w:hyperlink>
    </w:p>
    <w:p w14:paraId="191ADD29" w14:textId="36C36362"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24" w:history="1">
        <w:r w:rsidRPr="00021342">
          <w:rPr>
            <w:rStyle w:val="Hyperlink"/>
            <w:rFonts w:cs="Times New Roman"/>
            <w:noProof/>
          </w:rPr>
          <w:t>Hình 4.54: Mô hình triển khai</w:t>
        </w:r>
        <w:r>
          <w:rPr>
            <w:noProof/>
            <w:webHidden/>
          </w:rPr>
          <w:tab/>
        </w:r>
        <w:r>
          <w:rPr>
            <w:noProof/>
            <w:webHidden/>
          </w:rPr>
          <w:fldChar w:fldCharType="begin"/>
        </w:r>
        <w:r>
          <w:rPr>
            <w:noProof/>
            <w:webHidden/>
          </w:rPr>
          <w:instrText xml:space="preserve"> PAGEREF _Toc171516324 \h </w:instrText>
        </w:r>
        <w:r>
          <w:rPr>
            <w:noProof/>
            <w:webHidden/>
          </w:rPr>
        </w:r>
        <w:r>
          <w:rPr>
            <w:noProof/>
            <w:webHidden/>
          </w:rPr>
          <w:fldChar w:fldCharType="separate"/>
        </w:r>
        <w:r>
          <w:rPr>
            <w:noProof/>
            <w:webHidden/>
          </w:rPr>
          <w:t>41</w:t>
        </w:r>
        <w:r>
          <w:rPr>
            <w:noProof/>
            <w:webHidden/>
          </w:rPr>
          <w:fldChar w:fldCharType="end"/>
        </w:r>
      </w:hyperlink>
    </w:p>
    <w:p w14:paraId="36A3403E" w14:textId="157AC008"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25" w:history="1">
        <w:r w:rsidRPr="00021342">
          <w:rPr>
            <w:rStyle w:val="Hyperlink"/>
            <w:rFonts w:cs="Times New Roman"/>
            <w:noProof/>
          </w:rPr>
          <w:t>Hình 4.55: Lệnh cài dặt Git Server</w:t>
        </w:r>
        <w:r>
          <w:rPr>
            <w:noProof/>
            <w:webHidden/>
          </w:rPr>
          <w:tab/>
        </w:r>
        <w:r>
          <w:rPr>
            <w:noProof/>
            <w:webHidden/>
          </w:rPr>
          <w:fldChar w:fldCharType="begin"/>
        </w:r>
        <w:r>
          <w:rPr>
            <w:noProof/>
            <w:webHidden/>
          </w:rPr>
          <w:instrText xml:space="preserve"> PAGEREF _Toc171516325 \h </w:instrText>
        </w:r>
        <w:r>
          <w:rPr>
            <w:noProof/>
            <w:webHidden/>
          </w:rPr>
        </w:r>
        <w:r>
          <w:rPr>
            <w:noProof/>
            <w:webHidden/>
          </w:rPr>
          <w:fldChar w:fldCharType="separate"/>
        </w:r>
        <w:r>
          <w:rPr>
            <w:noProof/>
            <w:webHidden/>
          </w:rPr>
          <w:t>42</w:t>
        </w:r>
        <w:r>
          <w:rPr>
            <w:noProof/>
            <w:webHidden/>
          </w:rPr>
          <w:fldChar w:fldCharType="end"/>
        </w:r>
      </w:hyperlink>
    </w:p>
    <w:p w14:paraId="2FE455E7" w14:textId="04091E2D"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26" w:history="1">
        <w:r w:rsidRPr="00021342">
          <w:rPr>
            <w:rStyle w:val="Hyperlink"/>
            <w:rFonts w:cs="Times New Roman"/>
            <w:noProof/>
          </w:rPr>
          <w:t>Hình 4.56: Clone Repository về máy</w:t>
        </w:r>
        <w:r>
          <w:rPr>
            <w:noProof/>
            <w:webHidden/>
          </w:rPr>
          <w:tab/>
        </w:r>
        <w:r>
          <w:rPr>
            <w:noProof/>
            <w:webHidden/>
          </w:rPr>
          <w:fldChar w:fldCharType="begin"/>
        </w:r>
        <w:r>
          <w:rPr>
            <w:noProof/>
            <w:webHidden/>
          </w:rPr>
          <w:instrText xml:space="preserve"> PAGEREF _Toc171516326 \h </w:instrText>
        </w:r>
        <w:r>
          <w:rPr>
            <w:noProof/>
            <w:webHidden/>
          </w:rPr>
        </w:r>
        <w:r>
          <w:rPr>
            <w:noProof/>
            <w:webHidden/>
          </w:rPr>
          <w:fldChar w:fldCharType="separate"/>
        </w:r>
        <w:r>
          <w:rPr>
            <w:noProof/>
            <w:webHidden/>
          </w:rPr>
          <w:t>42</w:t>
        </w:r>
        <w:r>
          <w:rPr>
            <w:noProof/>
            <w:webHidden/>
          </w:rPr>
          <w:fldChar w:fldCharType="end"/>
        </w:r>
      </w:hyperlink>
    </w:p>
    <w:p w14:paraId="65C04E6A" w14:textId="79D9DC62"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27" w:history="1">
        <w:r w:rsidRPr="00021342">
          <w:rPr>
            <w:rStyle w:val="Hyperlink"/>
            <w:rFonts w:cs="Times New Roman"/>
            <w:noProof/>
          </w:rPr>
          <w:t>Hình 4.57: SSH Agent</w:t>
        </w:r>
        <w:r>
          <w:rPr>
            <w:noProof/>
            <w:webHidden/>
          </w:rPr>
          <w:tab/>
        </w:r>
        <w:r>
          <w:rPr>
            <w:noProof/>
            <w:webHidden/>
          </w:rPr>
          <w:fldChar w:fldCharType="begin"/>
        </w:r>
        <w:r>
          <w:rPr>
            <w:noProof/>
            <w:webHidden/>
          </w:rPr>
          <w:instrText xml:space="preserve"> PAGEREF _Toc171516327 \h </w:instrText>
        </w:r>
        <w:r>
          <w:rPr>
            <w:noProof/>
            <w:webHidden/>
          </w:rPr>
        </w:r>
        <w:r>
          <w:rPr>
            <w:noProof/>
            <w:webHidden/>
          </w:rPr>
          <w:fldChar w:fldCharType="separate"/>
        </w:r>
        <w:r>
          <w:rPr>
            <w:noProof/>
            <w:webHidden/>
          </w:rPr>
          <w:t>43</w:t>
        </w:r>
        <w:r>
          <w:rPr>
            <w:noProof/>
            <w:webHidden/>
          </w:rPr>
          <w:fldChar w:fldCharType="end"/>
        </w:r>
      </w:hyperlink>
    </w:p>
    <w:p w14:paraId="1D8D2DFF" w14:textId="2BB82CF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28" w:history="1">
        <w:r w:rsidRPr="00021342">
          <w:rPr>
            <w:rStyle w:val="Hyperlink"/>
            <w:rFonts w:cs="Times New Roman"/>
            <w:noProof/>
          </w:rPr>
          <w:t>Hình 4.58: Pipeline Config</w:t>
        </w:r>
        <w:r>
          <w:rPr>
            <w:noProof/>
            <w:webHidden/>
          </w:rPr>
          <w:tab/>
        </w:r>
        <w:r>
          <w:rPr>
            <w:noProof/>
            <w:webHidden/>
          </w:rPr>
          <w:fldChar w:fldCharType="begin"/>
        </w:r>
        <w:r>
          <w:rPr>
            <w:noProof/>
            <w:webHidden/>
          </w:rPr>
          <w:instrText xml:space="preserve"> PAGEREF _Toc171516328 \h </w:instrText>
        </w:r>
        <w:r>
          <w:rPr>
            <w:noProof/>
            <w:webHidden/>
          </w:rPr>
        </w:r>
        <w:r>
          <w:rPr>
            <w:noProof/>
            <w:webHidden/>
          </w:rPr>
          <w:fldChar w:fldCharType="separate"/>
        </w:r>
        <w:r>
          <w:rPr>
            <w:noProof/>
            <w:webHidden/>
          </w:rPr>
          <w:t>43</w:t>
        </w:r>
        <w:r>
          <w:rPr>
            <w:noProof/>
            <w:webHidden/>
          </w:rPr>
          <w:fldChar w:fldCharType="end"/>
        </w:r>
      </w:hyperlink>
    </w:p>
    <w:p w14:paraId="4C2A6248" w14:textId="1DF3A17F"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29" w:history="1">
        <w:r w:rsidRPr="00021342">
          <w:rPr>
            <w:rStyle w:val="Hyperlink"/>
            <w:rFonts w:cs="Times New Roman"/>
            <w:noProof/>
          </w:rPr>
          <w:t>Hình 4.59: Tạo thành công pipeline</w:t>
        </w:r>
        <w:r>
          <w:rPr>
            <w:noProof/>
            <w:webHidden/>
          </w:rPr>
          <w:tab/>
        </w:r>
        <w:r>
          <w:rPr>
            <w:noProof/>
            <w:webHidden/>
          </w:rPr>
          <w:fldChar w:fldCharType="begin"/>
        </w:r>
        <w:r>
          <w:rPr>
            <w:noProof/>
            <w:webHidden/>
          </w:rPr>
          <w:instrText xml:space="preserve"> PAGEREF _Toc171516329 \h </w:instrText>
        </w:r>
        <w:r>
          <w:rPr>
            <w:noProof/>
            <w:webHidden/>
          </w:rPr>
        </w:r>
        <w:r>
          <w:rPr>
            <w:noProof/>
            <w:webHidden/>
          </w:rPr>
          <w:fldChar w:fldCharType="separate"/>
        </w:r>
        <w:r>
          <w:rPr>
            <w:noProof/>
            <w:webHidden/>
          </w:rPr>
          <w:t>44</w:t>
        </w:r>
        <w:r>
          <w:rPr>
            <w:noProof/>
            <w:webHidden/>
          </w:rPr>
          <w:fldChar w:fldCharType="end"/>
        </w:r>
      </w:hyperlink>
    </w:p>
    <w:p w14:paraId="11094B69" w14:textId="38EEE92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30" w:history="1">
        <w:r w:rsidRPr="00021342">
          <w:rPr>
            <w:rStyle w:val="Hyperlink"/>
            <w:rFonts w:cs="Times New Roman"/>
            <w:noProof/>
          </w:rPr>
          <w:t>Hình 4.60: Chi tiết pipelines chạy</w:t>
        </w:r>
        <w:r>
          <w:rPr>
            <w:noProof/>
            <w:webHidden/>
          </w:rPr>
          <w:tab/>
        </w:r>
        <w:r>
          <w:rPr>
            <w:noProof/>
            <w:webHidden/>
          </w:rPr>
          <w:fldChar w:fldCharType="begin"/>
        </w:r>
        <w:r>
          <w:rPr>
            <w:noProof/>
            <w:webHidden/>
          </w:rPr>
          <w:instrText xml:space="preserve"> PAGEREF _Toc171516330 \h </w:instrText>
        </w:r>
        <w:r>
          <w:rPr>
            <w:noProof/>
            <w:webHidden/>
          </w:rPr>
        </w:r>
        <w:r>
          <w:rPr>
            <w:noProof/>
            <w:webHidden/>
          </w:rPr>
          <w:fldChar w:fldCharType="separate"/>
        </w:r>
        <w:r>
          <w:rPr>
            <w:noProof/>
            <w:webHidden/>
          </w:rPr>
          <w:t>44</w:t>
        </w:r>
        <w:r>
          <w:rPr>
            <w:noProof/>
            <w:webHidden/>
          </w:rPr>
          <w:fldChar w:fldCharType="end"/>
        </w:r>
      </w:hyperlink>
    </w:p>
    <w:p w14:paraId="2C9EBA29" w14:textId="2DD4AA5B"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31" w:history="1">
        <w:r w:rsidRPr="00021342">
          <w:rPr>
            <w:rStyle w:val="Hyperlink"/>
            <w:rFonts w:cs="Times New Roman"/>
            <w:noProof/>
          </w:rPr>
          <w:t>Hình 4.61: Pipeline chạy thành công</w:t>
        </w:r>
        <w:r>
          <w:rPr>
            <w:noProof/>
            <w:webHidden/>
          </w:rPr>
          <w:tab/>
        </w:r>
        <w:r>
          <w:rPr>
            <w:noProof/>
            <w:webHidden/>
          </w:rPr>
          <w:fldChar w:fldCharType="begin"/>
        </w:r>
        <w:r>
          <w:rPr>
            <w:noProof/>
            <w:webHidden/>
          </w:rPr>
          <w:instrText xml:space="preserve"> PAGEREF _Toc171516331 \h </w:instrText>
        </w:r>
        <w:r>
          <w:rPr>
            <w:noProof/>
            <w:webHidden/>
          </w:rPr>
        </w:r>
        <w:r>
          <w:rPr>
            <w:noProof/>
            <w:webHidden/>
          </w:rPr>
          <w:fldChar w:fldCharType="separate"/>
        </w:r>
        <w:r>
          <w:rPr>
            <w:noProof/>
            <w:webHidden/>
          </w:rPr>
          <w:t>44</w:t>
        </w:r>
        <w:r>
          <w:rPr>
            <w:noProof/>
            <w:webHidden/>
          </w:rPr>
          <w:fldChar w:fldCharType="end"/>
        </w:r>
      </w:hyperlink>
    </w:p>
    <w:p w14:paraId="60588784" w14:textId="726ED729"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32" w:history="1">
        <w:r w:rsidRPr="00021342">
          <w:rPr>
            <w:rStyle w:val="Hyperlink"/>
            <w:rFonts w:cs="Times New Roman"/>
            <w:noProof/>
          </w:rPr>
          <w:t>Hình 4.62: Triển khai thành công</w:t>
        </w:r>
        <w:r>
          <w:rPr>
            <w:noProof/>
            <w:webHidden/>
          </w:rPr>
          <w:tab/>
        </w:r>
        <w:r>
          <w:rPr>
            <w:noProof/>
            <w:webHidden/>
          </w:rPr>
          <w:fldChar w:fldCharType="begin"/>
        </w:r>
        <w:r>
          <w:rPr>
            <w:noProof/>
            <w:webHidden/>
          </w:rPr>
          <w:instrText xml:space="preserve"> PAGEREF _Toc171516332 \h </w:instrText>
        </w:r>
        <w:r>
          <w:rPr>
            <w:noProof/>
            <w:webHidden/>
          </w:rPr>
        </w:r>
        <w:r>
          <w:rPr>
            <w:noProof/>
            <w:webHidden/>
          </w:rPr>
          <w:fldChar w:fldCharType="separate"/>
        </w:r>
        <w:r>
          <w:rPr>
            <w:noProof/>
            <w:webHidden/>
          </w:rPr>
          <w:t>45</w:t>
        </w:r>
        <w:r>
          <w:rPr>
            <w:noProof/>
            <w:webHidden/>
          </w:rPr>
          <w:fldChar w:fldCharType="end"/>
        </w:r>
      </w:hyperlink>
    </w:p>
    <w:p w14:paraId="3F53BDE0" w14:textId="11DF98C9"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33" w:history="1">
        <w:r w:rsidRPr="00021342">
          <w:rPr>
            <w:rStyle w:val="Hyperlink"/>
            <w:rFonts w:cs="Times New Roman"/>
            <w:noProof/>
          </w:rPr>
          <w:t>Hình 4.63: Mô hình triển khai Gilab CI/CD</w:t>
        </w:r>
        <w:r>
          <w:rPr>
            <w:noProof/>
            <w:webHidden/>
          </w:rPr>
          <w:tab/>
        </w:r>
        <w:r>
          <w:rPr>
            <w:noProof/>
            <w:webHidden/>
          </w:rPr>
          <w:fldChar w:fldCharType="begin"/>
        </w:r>
        <w:r>
          <w:rPr>
            <w:noProof/>
            <w:webHidden/>
          </w:rPr>
          <w:instrText xml:space="preserve"> PAGEREF _Toc171516333 \h </w:instrText>
        </w:r>
        <w:r>
          <w:rPr>
            <w:noProof/>
            <w:webHidden/>
          </w:rPr>
        </w:r>
        <w:r>
          <w:rPr>
            <w:noProof/>
            <w:webHidden/>
          </w:rPr>
          <w:fldChar w:fldCharType="separate"/>
        </w:r>
        <w:r>
          <w:rPr>
            <w:noProof/>
            <w:webHidden/>
          </w:rPr>
          <w:t>45</w:t>
        </w:r>
        <w:r>
          <w:rPr>
            <w:noProof/>
            <w:webHidden/>
          </w:rPr>
          <w:fldChar w:fldCharType="end"/>
        </w:r>
      </w:hyperlink>
    </w:p>
    <w:p w14:paraId="0AA81BEF" w14:textId="5264DA51"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34" w:history="1">
        <w:r w:rsidRPr="00021342">
          <w:rPr>
            <w:rStyle w:val="Hyperlink"/>
            <w:rFonts w:cs="Times New Roman"/>
            <w:noProof/>
          </w:rPr>
          <w:t>Hình 4.64: Source Code GitLab</w:t>
        </w:r>
        <w:r>
          <w:rPr>
            <w:noProof/>
            <w:webHidden/>
          </w:rPr>
          <w:tab/>
        </w:r>
        <w:r>
          <w:rPr>
            <w:noProof/>
            <w:webHidden/>
          </w:rPr>
          <w:fldChar w:fldCharType="begin"/>
        </w:r>
        <w:r>
          <w:rPr>
            <w:noProof/>
            <w:webHidden/>
          </w:rPr>
          <w:instrText xml:space="preserve"> PAGEREF _Toc171516334 \h </w:instrText>
        </w:r>
        <w:r>
          <w:rPr>
            <w:noProof/>
            <w:webHidden/>
          </w:rPr>
        </w:r>
        <w:r>
          <w:rPr>
            <w:noProof/>
            <w:webHidden/>
          </w:rPr>
          <w:fldChar w:fldCharType="separate"/>
        </w:r>
        <w:r>
          <w:rPr>
            <w:noProof/>
            <w:webHidden/>
          </w:rPr>
          <w:t>46</w:t>
        </w:r>
        <w:r>
          <w:rPr>
            <w:noProof/>
            <w:webHidden/>
          </w:rPr>
          <w:fldChar w:fldCharType="end"/>
        </w:r>
      </w:hyperlink>
    </w:p>
    <w:p w14:paraId="6E446654" w14:textId="0C7CAFD4"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35" w:history="1">
        <w:r w:rsidRPr="00021342">
          <w:rPr>
            <w:rStyle w:val="Hyperlink"/>
            <w:rFonts w:cs="Times New Roman"/>
            <w:noProof/>
          </w:rPr>
          <w:t>Hình 4.65: GitLab Pipeline</w:t>
        </w:r>
        <w:r>
          <w:rPr>
            <w:noProof/>
            <w:webHidden/>
          </w:rPr>
          <w:tab/>
        </w:r>
        <w:r>
          <w:rPr>
            <w:noProof/>
            <w:webHidden/>
          </w:rPr>
          <w:fldChar w:fldCharType="begin"/>
        </w:r>
        <w:r>
          <w:rPr>
            <w:noProof/>
            <w:webHidden/>
          </w:rPr>
          <w:instrText xml:space="preserve"> PAGEREF _Toc171516335 \h </w:instrText>
        </w:r>
        <w:r>
          <w:rPr>
            <w:noProof/>
            <w:webHidden/>
          </w:rPr>
        </w:r>
        <w:r>
          <w:rPr>
            <w:noProof/>
            <w:webHidden/>
          </w:rPr>
          <w:fldChar w:fldCharType="separate"/>
        </w:r>
        <w:r>
          <w:rPr>
            <w:noProof/>
            <w:webHidden/>
          </w:rPr>
          <w:t>46</w:t>
        </w:r>
        <w:r>
          <w:rPr>
            <w:noProof/>
            <w:webHidden/>
          </w:rPr>
          <w:fldChar w:fldCharType="end"/>
        </w:r>
      </w:hyperlink>
    </w:p>
    <w:p w14:paraId="5116A1CC" w14:textId="1DA8A6CD"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36" w:history="1">
        <w:r w:rsidRPr="00021342">
          <w:rPr>
            <w:rStyle w:val="Hyperlink"/>
            <w:rFonts w:cs="Times New Roman"/>
            <w:noProof/>
          </w:rPr>
          <w:t>Hình 4.66: Chạy Pipeline</w:t>
        </w:r>
        <w:r>
          <w:rPr>
            <w:noProof/>
            <w:webHidden/>
          </w:rPr>
          <w:tab/>
        </w:r>
        <w:r>
          <w:rPr>
            <w:noProof/>
            <w:webHidden/>
          </w:rPr>
          <w:fldChar w:fldCharType="begin"/>
        </w:r>
        <w:r>
          <w:rPr>
            <w:noProof/>
            <w:webHidden/>
          </w:rPr>
          <w:instrText xml:space="preserve"> PAGEREF _Toc171516336 \h </w:instrText>
        </w:r>
        <w:r>
          <w:rPr>
            <w:noProof/>
            <w:webHidden/>
          </w:rPr>
        </w:r>
        <w:r>
          <w:rPr>
            <w:noProof/>
            <w:webHidden/>
          </w:rPr>
          <w:fldChar w:fldCharType="separate"/>
        </w:r>
        <w:r>
          <w:rPr>
            <w:noProof/>
            <w:webHidden/>
          </w:rPr>
          <w:t>46</w:t>
        </w:r>
        <w:r>
          <w:rPr>
            <w:noProof/>
            <w:webHidden/>
          </w:rPr>
          <w:fldChar w:fldCharType="end"/>
        </w:r>
      </w:hyperlink>
    </w:p>
    <w:p w14:paraId="6C49DD8F" w14:textId="3E2A168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37" w:history="1">
        <w:r w:rsidRPr="00021342">
          <w:rPr>
            <w:rStyle w:val="Hyperlink"/>
            <w:rFonts w:cs="Times New Roman"/>
            <w:noProof/>
          </w:rPr>
          <w:t>Hình 4.67: Pipeline chạy thành công</w:t>
        </w:r>
        <w:r>
          <w:rPr>
            <w:noProof/>
            <w:webHidden/>
          </w:rPr>
          <w:tab/>
        </w:r>
        <w:r>
          <w:rPr>
            <w:noProof/>
            <w:webHidden/>
          </w:rPr>
          <w:fldChar w:fldCharType="begin"/>
        </w:r>
        <w:r>
          <w:rPr>
            <w:noProof/>
            <w:webHidden/>
          </w:rPr>
          <w:instrText xml:space="preserve"> PAGEREF _Toc171516337 \h </w:instrText>
        </w:r>
        <w:r>
          <w:rPr>
            <w:noProof/>
            <w:webHidden/>
          </w:rPr>
        </w:r>
        <w:r>
          <w:rPr>
            <w:noProof/>
            <w:webHidden/>
          </w:rPr>
          <w:fldChar w:fldCharType="separate"/>
        </w:r>
        <w:r>
          <w:rPr>
            <w:noProof/>
            <w:webHidden/>
          </w:rPr>
          <w:t>47</w:t>
        </w:r>
        <w:r>
          <w:rPr>
            <w:noProof/>
            <w:webHidden/>
          </w:rPr>
          <w:fldChar w:fldCharType="end"/>
        </w:r>
      </w:hyperlink>
    </w:p>
    <w:p w14:paraId="68C5979B" w14:textId="3037AB87"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38" w:history="1">
        <w:r w:rsidRPr="00021342">
          <w:rPr>
            <w:rStyle w:val="Hyperlink"/>
            <w:rFonts w:cs="Times New Roman"/>
            <w:noProof/>
          </w:rPr>
          <w:t>Hình 4.68: Ứng dụng triển khai thành công</w:t>
        </w:r>
        <w:r>
          <w:rPr>
            <w:noProof/>
            <w:webHidden/>
          </w:rPr>
          <w:tab/>
        </w:r>
        <w:r>
          <w:rPr>
            <w:noProof/>
            <w:webHidden/>
          </w:rPr>
          <w:fldChar w:fldCharType="begin"/>
        </w:r>
        <w:r>
          <w:rPr>
            <w:noProof/>
            <w:webHidden/>
          </w:rPr>
          <w:instrText xml:space="preserve"> PAGEREF _Toc171516338 \h </w:instrText>
        </w:r>
        <w:r>
          <w:rPr>
            <w:noProof/>
            <w:webHidden/>
          </w:rPr>
        </w:r>
        <w:r>
          <w:rPr>
            <w:noProof/>
            <w:webHidden/>
          </w:rPr>
          <w:fldChar w:fldCharType="separate"/>
        </w:r>
        <w:r>
          <w:rPr>
            <w:noProof/>
            <w:webHidden/>
          </w:rPr>
          <w:t>47</w:t>
        </w:r>
        <w:r>
          <w:rPr>
            <w:noProof/>
            <w:webHidden/>
          </w:rPr>
          <w:fldChar w:fldCharType="end"/>
        </w:r>
      </w:hyperlink>
    </w:p>
    <w:p w14:paraId="0A26EC2F" w14:textId="02E2D0E2" w:rsidR="001E6A57" w:rsidRPr="001E6A57" w:rsidRDefault="00CB687D" w:rsidP="001E6A57">
      <w:pPr>
        <w:rPr>
          <w:rFonts w:cs="Times New Roman"/>
          <w:b/>
          <w:bCs/>
          <w:sz w:val="28"/>
          <w:szCs w:val="24"/>
        </w:rPr>
      </w:pPr>
      <w:r>
        <w:rPr>
          <w:rFonts w:cs="Times New Roman"/>
          <w:b/>
          <w:bCs/>
          <w:sz w:val="28"/>
          <w:szCs w:val="24"/>
        </w:rPr>
        <w:fldChar w:fldCharType="end"/>
      </w:r>
    </w:p>
    <w:p w14:paraId="4423AE80" w14:textId="77777777" w:rsidR="001E6A57" w:rsidRDefault="001E6A57" w:rsidP="001E6A57">
      <w:pPr>
        <w:pStyle w:val="Title"/>
        <w:spacing w:line="360" w:lineRule="auto"/>
        <w:rPr>
          <w:rFonts w:cs="Times New Roman"/>
        </w:rPr>
      </w:pPr>
    </w:p>
    <w:p w14:paraId="621E2D7D" w14:textId="77777777" w:rsidR="001E6A57" w:rsidRDefault="001E6A57" w:rsidP="001E6A57">
      <w:pPr>
        <w:pStyle w:val="Title"/>
        <w:spacing w:line="360" w:lineRule="auto"/>
        <w:rPr>
          <w:rFonts w:cs="Times New Roman"/>
        </w:rPr>
      </w:pPr>
    </w:p>
    <w:p w14:paraId="2A05A131" w14:textId="27EA49CE" w:rsidR="001F7810" w:rsidRPr="00ED1E7D" w:rsidRDefault="001F7810">
      <w:pPr>
        <w:pStyle w:val="Title"/>
        <w:spacing w:line="360" w:lineRule="auto"/>
        <w:rPr>
          <w:rFonts w:cs="Times New Roman"/>
        </w:rPr>
        <w:pPrChange w:id="78" w:author="Linh Tran" w:date="2024-07-08T00:02:00Z" w16du:dateUtc="2024-07-07T17:02:00Z">
          <w:pPr>
            <w:pStyle w:val="Title"/>
          </w:pPr>
        </w:pPrChange>
      </w:pPr>
      <w:r w:rsidRPr="00ED1E7D">
        <w:rPr>
          <w:rFonts w:cs="Times New Roman"/>
        </w:rPr>
        <w:t>DANH MỤC BẢNG</w:t>
      </w:r>
    </w:p>
    <w:p w14:paraId="47807A75" w14:textId="6436379B" w:rsidR="00CB687D" w:rsidRDefault="00DE5A57">
      <w:pPr>
        <w:pStyle w:val="TableofFigures"/>
        <w:tabs>
          <w:tab w:val="right" w:leader="dot" w:pos="8777"/>
        </w:tabs>
        <w:rPr>
          <w:rFonts w:asciiTheme="minorHAnsi" w:eastAsiaTheme="minorEastAsia" w:hAnsiTheme="minorHAnsi"/>
          <w:noProof/>
          <w:kern w:val="2"/>
          <w:sz w:val="22"/>
          <w:lang w:val="en-US" w:eastAsia="ja-JP"/>
          <w14:ligatures w14:val="standardContextual"/>
        </w:rPr>
      </w:pPr>
      <w:r w:rsidRPr="00ED1E7D">
        <w:rPr>
          <w:rFonts w:cs="Times New Roman"/>
          <w:b/>
          <w:sz w:val="28"/>
          <w:szCs w:val="26"/>
        </w:rPr>
        <w:fldChar w:fldCharType="begin"/>
      </w:r>
      <w:r w:rsidRPr="00ED1E7D">
        <w:rPr>
          <w:rFonts w:cs="Times New Roman"/>
          <w:b/>
          <w:sz w:val="28"/>
          <w:szCs w:val="26"/>
        </w:rPr>
        <w:instrText xml:space="preserve"> TOC \h \z \c "Bảng 2." </w:instrText>
      </w:r>
      <w:r w:rsidRPr="00ED1E7D">
        <w:rPr>
          <w:rFonts w:cs="Times New Roman"/>
          <w:b/>
          <w:sz w:val="28"/>
          <w:szCs w:val="26"/>
        </w:rPr>
        <w:fldChar w:fldCharType="separate"/>
      </w:r>
      <w:hyperlink w:anchor="_Toc171516339" w:history="1">
        <w:r w:rsidR="00CB687D" w:rsidRPr="004655A9">
          <w:rPr>
            <w:rStyle w:val="Hyperlink"/>
            <w:rFonts w:cs="Times New Roman"/>
            <w:noProof/>
          </w:rPr>
          <w:t>Bảng 2.1: Chức năng chính của Azure DevOps</w:t>
        </w:r>
        <w:r w:rsidR="00CB687D">
          <w:rPr>
            <w:noProof/>
            <w:webHidden/>
          </w:rPr>
          <w:tab/>
        </w:r>
        <w:r w:rsidR="00CB687D">
          <w:rPr>
            <w:noProof/>
            <w:webHidden/>
          </w:rPr>
          <w:fldChar w:fldCharType="begin"/>
        </w:r>
        <w:r w:rsidR="00CB687D">
          <w:rPr>
            <w:noProof/>
            <w:webHidden/>
          </w:rPr>
          <w:instrText xml:space="preserve"> PAGEREF _Toc171516339 \h </w:instrText>
        </w:r>
        <w:r w:rsidR="00CB687D">
          <w:rPr>
            <w:noProof/>
            <w:webHidden/>
          </w:rPr>
        </w:r>
        <w:r w:rsidR="00CB687D">
          <w:rPr>
            <w:noProof/>
            <w:webHidden/>
          </w:rPr>
          <w:fldChar w:fldCharType="separate"/>
        </w:r>
        <w:r w:rsidR="00CB687D">
          <w:rPr>
            <w:noProof/>
            <w:webHidden/>
          </w:rPr>
          <w:t>4</w:t>
        </w:r>
        <w:r w:rsidR="00CB687D">
          <w:rPr>
            <w:noProof/>
            <w:webHidden/>
          </w:rPr>
          <w:fldChar w:fldCharType="end"/>
        </w:r>
      </w:hyperlink>
    </w:p>
    <w:p w14:paraId="4CADB04E" w14:textId="77777777" w:rsidR="00CB687D" w:rsidRDefault="00DE5A57" w:rsidP="00BF3735">
      <w:pPr>
        <w:spacing w:line="14" w:lineRule="auto"/>
        <w:rPr>
          <w:noProof/>
        </w:rPr>
      </w:pPr>
      <w:r w:rsidRPr="00ED1E7D">
        <w:rPr>
          <w:rFonts w:cs="Times New Roman"/>
          <w:b/>
          <w:sz w:val="28"/>
          <w:szCs w:val="26"/>
        </w:rPr>
        <w:fldChar w:fldCharType="end"/>
      </w:r>
      <w:r w:rsidRPr="00ED1E7D">
        <w:rPr>
          <w:rFonts w:cs="Times New Roman"/>
          <w:b/>
          <w:sz w:val="28"/>
          <w:szCs w:val="26"/>
        </w:rPr>
        <w:fldChar w:fldCharType="begin"/>
      </w:r>
      <w:r w:rsidRPr="00ED1E7D">
        <w:rPr>
          <w:rFonts w:cs="Times New Roman"/>
          <w:b/>
          <w:sz w:val="28"/>
          <w:szCs w:val="26"/>
        </w:rPr>
        <w:instrText xml:space="preserve"> TOC \h \z \c "Bảng 3." </w:instrText>
      </w:r>
      <w:r w:rsidRPr="00ED1E7D">
        <w:rPr>
          <w:rFonts w:cs="Times New Roman"/>
          <w:b/>
          <w:sz w:val="28"/>
          <w:szCs w:val="26"/>
        </w:rPr>
        <w:fldChar w:fldCharType="separate"/>
      </w:r>
    </w:p>
    <w:p w14:paraId="3E516DC6" w14:textId="589EF9DA"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40" w:history="1">
        <w:r w:rsidRPr="007639E3">
          <w:rPr>
            <w:rStyle w:val="Hyperlink"/>
            <w:rFonts w:cs="Times New Roman"/>
            <w:noProof/>
          </w:rPr>
          <w:t>Bảng 3.1: Cấu hình máy ảo GitLab Runner</w:t>
        </w:r>
        <w:r>
          <w:rPr>
            <w:noProof/>
            <w:webHidden/>
          </w:rPr>
          <w:tab/>
        </w:r>
        <w:r>
          <w:rPr>
            <w:noProof/>
            <w:webHidden/>
          </w:rPr>
          <w:fldChar w:fldCharType="begin"/>
        </w:r>
        <w:r>
          <w:rPr>
            <w:noProof/>
            <w:webHidden/>
          </w:rPr>
          <w:instrText xml:space="preserve"> PAGEREF _Toc171516340 \h </w:instrText>
        </w:r>
        <w:r>
          <w:rPr>
            <w:noProof/>
            <w:webHidden/>
          </w:rPr>
        </w:r>
        <w:r>
          <w:rPr>
            <w:noProof/>
            <w:webHidden/>
          </w:rPr>
          <w:fldChar w:fldCharType="separate"/>
        </w:r>
        <w:r>
          <w:rPr>
            <w:noProof/>
            <w:webHidden/>
          </w:rPr>
          <w:t>18</w:t>
        </w:r>
        <w:r>
          <w:rPr>
            <w:noProof/>
            <w:webHidden/>
          </w:rPr>
          <w:fldChar w:fldCharType="end"/>
        </w:r>
      </w:hyperlink>
    </w:p>
    <w:p w14:paraId="75ACB016" w14:textId="77777777" w:rsidR="00CB687D" w:rsidRDefault="00DE5A57" w:rsidP="00BF3735">
      <w:pPr>
        <w:spacing w:line="14" w:lineRule="auto"/>
        <w:rPr>
          <w:noProof/>
        </w:rPr>
      </w:pPr>
      <w:r w:rsidRPr="00ED1E7D">
        <w:rPr>
          <w:rFonts w:cs="Times New Roman"/>
          <w:b/>
          <w:sz w:val="28"/>
          <w:szCs w:val="26"/>
        </w:rPr>
        <w:fldChar w:fldCharType="end"/>
      </w:r>
      <w:r w:rsidRPr="00ED1E7D">
        <w:rPr>
          <w:rFonts w:cs="Times New Roman"/>
          <w:b/>
          <w:sz w:val="28"/>
          <w:szCs w:val="26"/>
        </w:rPr>
        <w:fldChar w:fldCharType="begin"/>
      </w:r>
      <w:r w:rsidRPr="00ED1E7D">
        <w:rPr>
          <w:rFonts w:cs="Times New Roman"/>
          <w:b/>
          <w:sz w:val="28"/>
          <w:szCs w:val="26"/>
        </w:rPr>
        <w:instrText xml:space="preserve"> TOC \h \z \c "Bảng 4." </w:instrText>
      </w:r>
      <w:r w:rsidRPr="00ED1E7D">
        <w:rPr>
          <w:rFonts w:cs="Times New Roman"/>
          <w:b/>
          <w:sz w:val="28"/>
          <w:szCs w:val="26"/>
        </w:rPr>
        <w:fldChar w:fldCharType="separate"/>
      </w:r>
    </w:p>
    <w:p w14:paraId="7CEC3BD1" w14:textId="0A158DB3"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41" w:history="1">
        <w:r w:rsidRPr="005A2A29">
          <w:rPr>
            <w:rStyle w:val="Hyperlink"/>
            <w:rFonts w:cs="Times New Roman"/>
            <w:noProof/>
          </w:rPr>
          <w:t>Bảng 4.1: Cấu hình node trong Kubernetes</w:t>
        </w:r>
        <w:r>
          <w:rPr>
            <w:noProof/>
            <w:webHidden/>
          </w:rPr>
          <w:tab/>
        </w:r>
        <w:r>
          <w:rPr>
            <w:noProof/>
            <w:webHidden/>
          </w:rPr>
          <w:fldChar w:fldCharType="begin"/>
        </w:r>
        <w:r>
          <w:rPr>
            <w:noProof/>
            <w:webHidden/>
          </w:rPr>
          <w:instrText xml:space="preserve"> PAGEREF _Toc171516341 \h </w:instrText>
        </w:r>
        <w:r>
          <w:rPr>
            <w:noProof/>
            <w:webHidden/>
          </w:rPr>
        </w:r>
        <w:r>
          <w:rPr>
            <w:noProof/>
            <w:webHidden/>
          </w:rPr>
          <w:fldChar w:fldCharType="separate"/>
        </w:r>
        <w:r>
          <w:rPr>
            <w:noProof/>
            <w:webHidden/>
          </w:rPr>
          <w:t>21</w:t>
        </w:r>
        <w:r>
          <w:rPr>
            <w:noProof/>
            <w:webHidden/>
          </w:rPr>
          <w:fldChar w:fldCharType="end"/>
        </w:r>
      </w:hyperlink>
    </w:p>
    <w:p w14:paraId="0DBFBCA3" w14:textId="73242535"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42" w:history="1">
        <w:r w:rsidRPr="005A2A29">
          <w:rPr>
            <w:rStyle w:val="Hyperlink"/>
            <w:rFonts w:cs="Times New Roman"/>
            <w:noProof/>
          </w:rPr>
          <w:t>Bảng 4.2: Cấu hình node trong Kubernetes</w:t>
        </w:r>
        <w:r>
          <w:rPr>
            <w:noProof/>
            <w:webHidden/>
          </w:rPr>
          <w:tab/>
        </w:r>
        <w:r>
          <w:rPr>
            <w:noProof/>
            <w:webHidden/>
          </w:rPr>
          <w:fldChar w:fldCharType="begin"/>
        </w:r>
        <w:r>
          <w:rPr>
            <w:noProof/>
            <w:webHidden/>
          </w:rPr>
          <w:instrText xml:space="preserve"> PAGEREF _Toc171516342 \h </w:instrText>
        </w:r>
        <w:r>
          <w:rPr>
            <w:noProof/>
            <w:webHidden/>
          </w:rPr>
        </w:r>
        <w:r>
          <w:rPr>
            <w:noProof/>
            <w:webHidden/>
          </w:rPr>
          <w:fldChar w:fldCharType="separate"/>
        </w:r>
        <w:r>
          <w:rPr>
            <w:noProof/>
            <w:webHidden/>
          </w:rPr>
          <w:t>36</w:t>
        </w:r>
        <w:r>
          <w:rPr>
            <w:noProof/>
            <w:webHidden/>
          </w:rPr>
          <w:fldChar w:fldCharType="end"/>
        </w:r>
      </w:hyperlink>
    </w:p>
    <w:p w14:paraId="0FB4687F" w14:textId="3832772D"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43" w:history="1">
        <w:r w:rsidRPr="005A2A29">
          <w:rPr>
            <w:rStyle w:val="Hyperlink"/>
            <w:rFonts w:cs="Times New Roman"/>
            <w:noProof/>
          </w:rPr>
          <w:t>Bảng 4.3: Cấu hình máy ảo Git Server</w:t>
        </w:r>
        <w:r>
          <w:rPr>
            <w:noProof/>
            <w:webHidden/>
          </w:rPr>
          <w:tab/>
        </w:r>
        <w:r>
          <w:rPr>
            <w:noProof/>
            <w:webHidden/>
          </w:rPr>
          <w:fldChar w:fldCharType="begin"/>
        </w:r>
        <w:r>
          <w:rPr>
            <w:noProof/>
            <w:webHidden/>
          </w:rPr>
          <w:instrText xml:space="preserve"> PAGEREF _Toc171516343 \h </w:instrText>
        </w:r>
        <w:r>
          <w:rPr>
            <w:noProof/>
            <w:webHidden/>
          </w:rPr>
        </w:r>
        <w:r>
          <w:rPr>
            <w:noProof/>
            <w:webHidden/>
          </w:rPr>
          <w:fldChar w:fldCharType="separate"/>
        </w:r>
        <w:r>
          <w:rPr>
            <w:noProof/>
            <w:webHidden/>
          </w:rPr>
          <w:t>41</w:t>
        </w:r>
        <w:r>
          <w:rPr>
            <w:noProof/>
            <w:webHidden/>
          </w:rPr>
          <w:fldChar w:fldCharType="end"/>
        </w:r>
      </w:hyperlink>
    </w:p>
    <w:p w14:paraId="2AF7B356" w14:textId="77777777" w:rsidR="00CB687D" w:rsidRDefault="00DE5A57" w:rsidP="00BF3735">
      <w:pPr>
        <w:spacing w:line="14" w:lineRule="auto"/>
        <w:rPr>
          <w:noProof/>
        </w:rPr>
      </w:pPr>
      <w:r w:rsidRPr="00ED1E7D">
        <w:rPr>
          <w:rFonts w:cs="Times New Roman"/>
          <w:b/>
          <w:sz w:val="28"/>
          <w:szCs w:val="26"/>
        </w:rPr>
        <w:fldChar w:fldCharType="end"/>
      </w:r>
      <w:r w:rsidRPr="00ED1E7D">
        <w:rPr>
          <w:rFonts w:cs="Times New Roman"/>
          <w:b/>
          <w:sz w:val="28"/>
          <w:szCs w:val="26"/>
        </w:rPr>
        <w:fldChar w:fldCharType="begin"/>
      </w:r>
      <w:r w:rsidRPr="00ED1E7D">
        <w:rPr>
          <w:rFonts w:cs="Times New Roman"/>
          <w:b/>
          <w:sz w:val="28"/>
          <w:szCs w:val="26"/>
        </w:rPr>
        <w:instrText xml:space="preserve"> TOC \h \z \c "Bảng 5." </w:instrText>
      </w:r>
      <w:r w:rsidRPr="00ED1E7D">
        <w:rPr>
          <w:rFonts w:cs="Times New Roman"/>
          <w:b/>
          <w:sz w:val="28"/>
          <w:szCs w:val="26"/>
        </w:rPr>
        <w:fldChar w:fldCharType="separate"/>
      </w:r>
    </w:p>
    <w:p w14:paraId="7BA7AE0D" w14:textId="0E165398" w:rsidR="00CB687D" w:rsidRDefault="00CB687D">
      <w:pPr>
        <w:pStyle w:val="TableofFigures"/>
        <w:tabs>
          <w:tab w:val="right" w:leader="dot" w:pos="8777"/>
        </w:tabs>
        <w:rPr>
          <w:rFonts w:asciiTheme="minorHAnsi" w:eastAsiaTheme="minorEastAsia" w:hAnsiTheme="minorHAnsi"/>
          <w:noProof/>
          <w:kern w:val="2"/>
          <w:sz w:val="22"/>
          <w:lang w:val="en-US" w:eastAsia="ja-JP"/>
          <w14:ligatures w14:val="standardContextual"/>
        </w:rPr>
      </w:pPr>
      <w:hyperlink w:anchor="_Toc171516344" w:history="1">
        <w:r w:rsidRPr="00C9647F">
          <w:rPr>
            <w:rStyle w:val="Hyperlink"/>
            <w:rFonts w:cs="Times New Roman"/>
            <w:noProof/>
          </w:rPr>
          <w:t>Bảng 5.1: Bảng so sánh và đánh giá các mô hình CI/CD đã thực hiện</w:t>
        </w:r>
        <w:r>
          <w:rPr>
            <w:noProof/>
            <w:webHidden/>
          </w:rPr>
          <w:tab/>
        </w:r>
        <w:r>
          <w:rPr>
            <w:noProof/>
            <w:webHidden/>
          </w:rPr>
          <w:fldChar w:fldCharType="begin"/>
        </w:r>
        <w:r>
          <w:rPr>
            <w:noProof/>
            <w:webHidden/>
          </w:rPr>
          <w:instrText xml:space="preserve"> PAGEREF _Toc171516344 \h </w:instrText>
        </w:r>
        <w:r>
          <w:rPr>
            <w:noProof/>
            <w:webHidden/>
          </w:rPr>
        </w:r>
        <w:r>
          <w:rPr>
            <w:noProof/>
            <w:webHidden/>
          </w:rPr>
          <w:fldChar w:fldCharType="separate"/>
        </w:r>
        <w:r>
          <w:rPr>
            <w:noProof/>
            <w:webHidden/>
          </w:rPr>
          <w:t>48</w:t>
        </w:r>
        <w:r>
          <w:rPr>
            <w:noProof/>
            <w:webHidden/>
          </w:rPr>
          <w:fldChar w:fldCharType="end"/>
        </w:r>
      </w:hyperlink>
    </w:p>
    <w:p w14:paraId="33F1FFB5" w14:textId="7DBBAB74" w:rsidR="00572585" w:rsidRPr="00ED1E7D" w:rsidRDefault="00DE5A57" w:rsidP="00241112">
      <w:pPr>
        <w:rPr>
          <w:rFonts w:cs="Times New Roman"/>
          <w:b/>
          <w:sz w:val="28"/>
          <w:szCs w:val="26"/>
        </w:rPr>
      </w:pPr>
      <w:r w:rsidRPr="00ED1E7D">
        <w:rPr>
          <w:rFonts w:cs="Times New Roman"/>
          <w:b/>
          <w:sz w:val="28"/>
          <w:szCs w:val="26"/>
        </w:rPr>
        <w:fldChar w:fldCharType="end"/>
      </w:r>
    </w:p>
    <w:p w14:paraId="1AF4841E" w14:textId="77777777" w:rsidR="00C05CE5" w:rsidRPr="009434EA" w:rsidDel="009E71CA" w:rsidRDefault="00C05CE5" w:rsidP="00241112">
      <w:pPr>
        <w:rPr>
          <w:del w:id="79" w:author="Linh Tran" w:date="2024-07-07T23:53:00Z" w16du:dateUtc="2024-07-07T16:53:00Z"/>
          <w:rFonts w:cs="Times New Roman"/>
          <w:b/>
          <w:sz w:val="28"/>
          <w:szCs w:val="26"/>
        </w:rPr>
      </w:pPr>
    </w:p>
    <w:p w14:paraId="317D3390" w14:textId="77777777" w:rsidR="00572585" w:rsidRPr="009434EA" w:rsidRDefault="00572585" w:rsidP="00241112">
      <w:pPr>
        <w:rPr>
          <w:rFonts w:cs="Times New Roman"/>
          <w:b/>
          <w:sz w:val="28"/>
          <w:szCs w:val="26"/>
        </w:rPr>
        <w:sectPr w:rsidR="00572585" w:rsidRPr="009434EA" w:rsidSect="00745672">
          <w:pgSz w:w="11906" w:h="16838"/>
          <w:pgMar w:top="1701" w:right="1134" w:bottom="1985" w:left="1985" w:header="708" w:footer="708" w:gutter="0"/>
          <w:cols w:space="708"/>
          <w:docGrid w:linePitch="360"/>
        </w:sectPr>
      </w:pPr>
    </w:p>
    <w:p w14:paraId="2B2FEBC9" w14:textId="799CA5D6" w:rsidR="00572585" w:rsidRPr="00ED1E7D" w:rsidDel="009E71CA" w:rsidRDefault="00572585">
      <w:pPr>
        <w:pStyle w:val="Title"/>
        <w:spacing w:line="360" w:lineRule="auto"/>
        <w:rPr>
          <w:del w:id="80" w:author="Linh Tran" w:date="2024-07-07T23:53:00Z" w16du:dateUtc="2024-07-07T16:53:00Z"/>
          <w:rFonts w:cs="Times New Roman"/>
        </w:rPr>
        <w:pPrChange w:id="81" w:author="Linh Tran" w:date="2024-07-08T00:02:00Z" w16du:dateUtc="2024-07-07T17:02:00Z">
          <w:pPr>
            <w:pStyle w:val="Title"/>
          </w:pPr>
        </w:pPrChange>
      </w:pPr>
      <w:del w:id="82" w:author="Linh Tran" w:date="2024-07-07T23:53:00Z" w16du:dateUtc="2024-07-07T16:53:00Z">
        <w:r w:rsidRPr="00ED1E7D" w:rsidDel="009E71CA">
          <w:rPr>
            <w:rFonts w:cs="Times New Roman"/>
          </w:rPr>
          <w:lastRenderedPageBreak/>
          <w:delText>DANH MỤC TỪ VIẾT TẮT</w:delText>
        </w:r>
        <w:bookmarkStart w:id="83" w:name="_Toc171397244"/>
        <w:bookmarkEnd w:id="83"/>
      </w:del>
    </w:p>
    <w:p w14:paraId="68755B01" w14:textId="0992EA4C" w:rsidR="00572585" w:rsidRPr="00ED1E7D" w:rsidDel="009E71CA" w:rsidRDefault="00572585" w:rsidP="00F81DBC">
      <w:pPr>
        <w:rPr>
          <w:del w:id="84" w:author="Linh Tran" w:date="2024-07-07T23:53:00Z" w16du:dateUtc="2024-07-07T16:53:00Z"/>
          <w:rFonts w:cs="Times New Roman"/>
          <w:rPrChange w:id="85" w:author="Trần Nhựt Linh" w:date="2024-07-08T09:15:00Z" w16du:dateUtc="2024-07-08T02:15:00Z">
            <w:rPr>
              <w:del w:id="86" w:author="Linh Tran" w:date="2024-07-07T23:53:00Z" w16du:dateUtc="2024-07-07T16:53:00Z"/>
              <w:rFonts w:cstheme="majorHAnsi"/>
              <w:b/>
              <w:sz w:val="28"/>
              <w:szCs w:val="26"/>
            </w:rPr>
          </w:rPrChange>
        </w:rPr>
      </w:pPr>
      <w:bookmarkStart w:id="87" w:name="_Toc171397245"/>
      <w:bookmarkEnd w:id="87"/>
    </w:p>
    <w:p w14:paraId="79311F29" w14:textId="61AA8FFC" w:rsidR="00572585" w:rsidRPr="00ED1E7D" w:rsidDel="009E71CA" w:rsidRDefault="00572585" w:rsidP="00F81DBC">
      <w:pPr>
        <w:rPr>
          <w:del w:id="88" w:author="Linh Tran" w:date="2024-07-07T23:53:00Z" w16du:dateUtc="2024-07-07T16:53:00Z"/>
          <w:rFonts w:cs="Times New Roman"/>
          <w:rPrChange w:id="89" w:author="Trần Nhựt Linh" w:date="2024-07-08T09:15:00Z" w16du:dateUtc="2024-07-08T02:15:00Z">
            <w:rPr>
              <w:del w:id="90" w:author="Linh Tran" w:date="2024-07-07T23:53:00Z" w16du:dateUtc="2024-07-07T16:53:00Z"/>
              <w:rFonts w:cstheme="majorHAnsi"/>
              <w:b/>
              <w:sz w:val="28"/>
              <w:szCs w:val="26"/>
            </w:rPr>
          </w:rPrChange>
        </w:rPr>
      </w:pPr>
      <w:bookmarkStart w:id="91" w:name="_Toc171397246"/>
      <w:bookmarkEnd w:id="91"/>
    </w:p>
    <w:p w14:paraId="6C855403" w14:textId="12D1AA5F" w:rsidR="00C05CE5" w:rsidRPr="00ED1E7D" w:rsidDel="009E71CA" w:rsidRDefault="00C05CE5" w:rsidP="00F81DBC">
      <w:pPr>
        <w:rPr>
          <w:del w:id="92" w:author="Linh Tran" w:date="2024-07-07T23:53:00Z" w16du:dateUtc="2024-07-07T16:53:00Z"/>
          <w:rFonts w:cs="Times New Roman"/>
          <w:rPrChange w:id="93" w:author="Trần Nhựt Linh" w:date="2024-07-08T09:15:00Z" w16du:dateUtc="2024-07-08T02:15:00Z">
            <w:rPr>
              <w:del w:id="94" w:author="Linh Tran" w:date="2024-07-07T23:53:00Z" w16du:dateUtc="2024-07-07T16:53:00Z"/>
              <w:rFonts w:cstheme="majorHAnsi"/>
              <w:b/>
              <w:sz w:val="28"/>
              <w:szCs w:val="26"/>
            </w:rPr>
          </w:rPrChange>
        </w:rPr>
      </w:pPr>
      <w:bookmarkStart w:id="95" w:name="_Toc171397247"/>
      <w:bookmarkEnd w:id="95"/>
    </w:p>
    <w:p w14:paraId="51F4FB7D" w14:textId="324663C3" w:rsidR="009C000A" w:rsidRPr="00ED1E7D" w:rsidRDefault="009C000A" w:rsidP="00F81DBC">
      <w:pPr>
        <w:rPr>
          <w:del w:id="96" w:author="Linh Tran" w:date="2024-07-07T23:53:00Z" w16du:dateUtc="2024-07-07T16:53:00Z"/>
          <w:rFonts w:cs="Times New Roman"/>
          <w:rPrChange w:id="97" w:author="Trần Nhựt Linh" w:date="2024-07-08T09:15:00Z" w16du:dateUtc="2024-07-08T02:15:00Z">
            <w:rPr>
              <w:del w:id="98" w:author="Linh Tran" w:date="2024-07-07T23:53:00Z" w16du:dateUtc="2024-07-07T16:53:00Z"/>
              <w:rFonts w:cstheme="majorHAnsi"/>
              <w:b/>
              <w:sz w:val="28"/>
              <w:szCs w:val="26"/>
            </w:rPr>
          </w:rPrChange>
        </w:rPr>
        <w:sectPr w:rsidR="009C000A" w:rsidRPr="00ED1E7D" w:rsidSect="00745672">
          <w:pgSz w:w="11906" w:h="16838"/>
          <w:pgMar w:top="1701" w:right="1134" w:bottom="1985" w:left="1985" w:header="708" w:footer="708" w:gutter="0"/>
          <w:cols w:space="708"/>
          <w:docGrid w:linePitch="360"/>
        </w:sectPr>
      </w:pPr>
    </w:p>
    <w:p w14:paraId="1FB97392" w14:textId="11E1079E" w:rsidR="00261B8F" w:rsidRPr="00ED1E7D" w:rsidRDefault="009E71CA">
      <w:pPr>
        <w:pStyle w:val="Heading1"/>
        <w:pPrChange w:id="99" w:author="Linh Tran" w:date="2024-07-08T00:02:00Z" w16du:dateUtc="2024-07-07T17:02:00Z">
          <w:pPr>
            <w:pStyle w:val="Title"/>
          </w:pPr>
        </w:pPrChange>
      </w:pPr>
      <w:bookmarkStart w:id="100" w:name="_Toc171397248"/>
      <w:bookmarkStart w:id="101" w:name="_Toc367742496"/>
      <w:ins w:id="102" w:author="Linh Tran" w:date="2024-07-07T23:53:00Z" w16du:dateUtc="2024-07-07T16:53:00Z">
        <w:r w:rsidRPr="00ED1E7D">
          <w:t>TỔNG QUAN</w:t>
        </w:r>
      </w:ins>
      <w:bookmarkEnd w:id="100"/>
      <w:del w:id="103" w:author="Linh Tran" w:date="2024-07-07T23:53:00Z" w16du:dateUtc="2024-07-07T16:53:00Z">
        <w:r w:rsidR="0005475D" w:rsidRPr="00ED1E7D" w:rsidDel="009E71CA">
          <w:rPr>
            <w:rPrChange w:id="104" w:author="Trần Nhựt Linh" w:date="2024-07-08T09:15:00Z" w16du:dateUtc="2024-07-08T02:15:00Z">
              <w:rPr>
                <w:rFonts w:asciiTheme="majorHAnsi" w:hAnsiTheme="majorHAnsi"/>
              </w:rPr>
            </w:rPrChange>
          </w:rPr>
          <w:delText>TÊN CHƯƠNG 1</w:delText>
        </w:r>
      </w:del>
      <w:bookmarkEnd w:id="101"/>
    </w:p>
    <w:p w14:paraId="28936A21" w14:textId="7368C2E6" w:rsidR="00C05CE5" w:rsidRPr="00ED1E7D" w:rsidRDefault="00A02FEA" w:rsidP="00241112">
      <w:pPr>
        <w:pStyle w:val="Heading2"/>
        <w:rPr>
          <w:ins w:id="105" w:author="Linh Tran" w:date="2024-07-07T23:55:00Z" w16du:dateUtc="2024-07-07T16:55:00Z"/>
          <w:rFonts w:eastAsia="Times New Roman" w:cs="Times New Roman"/>
        </w:rPr>
      </w:pPr>
      <w:bookmarkStart w:id="106" w:name="_Toc171397249"/>
      <w:bookmarkStart w:id="107" w:name="_Toc367742497"/>
      <w:ins w:id="108" w:author="Linh Tran" w:date="2024-07-07T23:54:00Z" w16du:dateUtc="2024-07-07T16:54:00Z">
        <w:r w:rsidRPr="00ED1E7D">
          <w:rPr>
            <w:rFonts w:eastAsia="Times New Roman" w:cs="Times New Roman"/>
          </w:rPr>
          <w:t>Giới thiệu đề tài</w:t>
        </w:r>
      </w:ins>
      <w:bookmarkEnd w:id="106"/>
      <w:del w:id="109" w:author="Linh Tran" w:date="2024-07-07T23:54:00Z" w16du:dateUtc="2024-07-07T16:54:00Z">
        <w:r w:rsidRPr="00ED1E7D" w:rsidDel="00A02FEA">
          <w:rPr>
            <w:rFonts w:eastAsia="Times New Roman" w:cs="Times New Roman"/>
            <w:lang w:val="en-US"/>
          </w:rPr>
          <w:delText>Chủ đề cấp độ 2</w:delText>
        </w:r>
      </w:del>
      <w:bookmarkEnd w:id="107"/>
    </w:p>
    <w:p w14:paraId="49A681F8" w14:textId="77777777" w:rsidR="00A02FEA" w:rsidRPr="00ED1E7D" w:rsidRDefault="00A02FEA" w:rsidP="00241112">
      <w:pPr>
        <w:rPr>
          <w:ins w:id="110" w:author="Linh Tran" w:date="2024-07-07T23:55:00Z" w16du:dateUtc="2024-07-07T16:55:00Z"/>
          <w:rFonts w:cs="Times New Roman"/>
          <w:rPrChange w:id="111" w:author="Trần Nhựt Linh" w:date="2024-07-08T09:15:00Z" w16du:dateUtc="2024-07-08T02:15:00Z">
            <w:rPr>
              <w:ins w:id="112" w:author="Linh Tran" w:date="2024-07-07T23:55:00Z" w16du:dateUtc="2024-07-07T16:55:00Z"/>
            </w:rPr>
          </w:rPrChange>
        </w:rPr>
      </w:pPr>
      <w:ins w:id="113" w:author="Linh Tran" w:date="2024-07-07T23:55:00Z" w16du:dateUtc="2024-07-07T16:55:00Z">
        <w:r w:rsidRPr="009434EA">
          <w:rPr>
            <w:rFonts w:cs="Times New Roman"/>
          </w:rPr>
          <w:t>Trong bố</w:t>
        </w:r>
        <w:r w:rsidRPr="00CC087D">
          <w:rPr>
            <w:rFonts w:cs="Times New Roman"/>
          </w:rPr>
          <w:t>i cảnh các công ty công nghệ hàng đầ</w:t>
        </w:r>
        <w:r w:rsidRPr="00ED1E7D">
          <w:rPr>
            <w:rFonts w:cs="Times New Roman"/>
            <w:rPrChange w:id="114" w:author="Trần Nhựt Linh" w:date="2024-07-08T09:15:00Z" w16du:dateUtc="2024-07-08T02:15:00Z">
              <w:rPr/>
            </w:rPrChange>
          </w:rPr>
          <w:t xml:space="preserve">u đầu tư vào tối ưu hóa quy trình phát triển phần mềm, việc áp dụng CI/CD trở nên quan trọng và tất yếu. CI/CD không chỉ tăng tốc độ phát triển và triển khai phần mềm, mà còn đảm bảo chất lượng và độ tin cậy của sản phẩm. Nó giúp các nhóm phát triển liên tục tích hợp và kiểm thử mã nguồn, nhanh chóng phát hiện và sửa lỗi, giảm thiểu rủi ro và nâng cao hiệu suất làm việc. </w:t>
        </w:r>
      </w:ins>
    </w:p>
    <w:p w14:paraId="60FF3247" w14:textId="13D4ECD9" w:rsidR="00A02FEA" w:rsidRPr="00ED1E7D" w:rsidRDefault="00A02FEA" w:rsidP="00241112">
      <w:pPr>
        <w:rPr>
          <w:ins w:id="115" w:author="Linh Tran" w:date="2024-07-07T23:55:00Z" w16du:dateUtc="2024-07-07T16:55:00Z"/>
          <w:rFonts w:cs="Times New Roman"/>
          <w:rPrChange w:id="116" w:author="Trần Nhựt Linh" w:date="2024-07-08T09:15:00Z" w16du:dateUtc="2024-07-08T02:15:00Z">
            <w:rPr>
              <w:ins w:id="117" w:author="Linh Tran" w:date="2024-07-07T23:55:00Z" w16du:dateUtc="2024-07-07T16:55:00Z"/>
            </w:rPr>
          </w:rPrChange>
        </w:rPr>
      </w:pPr>
      <w:ins w:id="118" w:author="Linh Tran" w:date="2024-07-07T23:55:00Z" w16du:dateUtc="2024-07-07T16:55:00Z">
        <w:r w:rsidRPr="00ED1E7D">
          <w:rPr>
            <w:rFonts w:cs="Times New Roman"/>
            <w:rPrChange w:id="119" w:author="Trần Nhựt Linh" w:date="2024-07-08T09:15:00Z" w16du:dateUtc="2024-07-08T02:15:00Z">
              <w:rPr/>
            </w:rPrChange>
          </w:rPr>
          <w:t>Các công ty phần mềm có thể triển khai và quản lý hệ thống CI/CD linh hoạt và hiệu quả, đáp ứng nhanh chóng yêu cầu thị trường và người dùng. Nhóm chúng em đã triển khai một số mô hình CI/CD nhưng hệ thống vẫn chưa hoàn chỉnh do các quy trình tự động hóa còn phức tạp. Mong cô góp ý để hệ thống CI/CD của chúng em hoàn thiện hơn. Công nghệ được sử dụng.</w:t>
        </w:r>
      </w:ins>
    </w:p>
    <w:p w14:paraId="39FF9B91" w14:textId="77777777" w:rsidR="004B72F3" w:rsidRPr="00ED1E7D" w:rsidRDefault="00A02FEA" w:rsidP="004B72F3">
      <w:pPr>
        <w:keepNext/>
        <w:jc w:val="center"/>
        <w:rPr>
          <w:rFonts w:cs="Times New Roman"/>
        </w:rPr>
      </w:pPr>
      <w:ins w:id="120" w:author="Linh Tran" w:date="2024-07-07T23:56:00Z" w16du:dateUtc="2024-07-07T16:56:00Z">
        <w:r w:rsidRPr="009434EA">
          <w:rPr>
            <w:rFonts w:cs="Times New Roman"/>
            <w:noProof/>
          </w:rPr>
          <w:drawing>
            <wp:inline distT="0" distB="0" distL="0" distR="0" wp14:anchorId="41E8EF22" wp14:editId="56F4A686">
              <wp:extent cx="5608955" cy="1157605"/>
              <wp:effectExtent l="0" t="0" r="0" b="4445"/>
              <wp:docPr id="28710842" name="Picture 1" descr="A group of icons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0842" name="Picture 1" descr="A group of icons with arrows&#10;&#10;Description automatically generated with medium confidence"/>
                      <pic:cNvPicPr>
                        <a:picLocks noChangeAspect="1"/>
                      </pic:cNvPicPr>
                    </pic:nvPicPr>
                    <pic:blipFill>
                      <a:blip r:embed="rId8"/>
                      <a:stretch>
                        <a:fillRect/>
                      </a:stretch>
                    </pic:blipFill>
                    <pic:spPr>
                      <a:xfrm>
                        <a:off x="0" y="0"/>
                        <a:ext cx="5609345" cy="1157790"/>
                      </a:xfrm>
                      <a:prstGeom prst="rect">
                        <a:avLst/>
                      </a:prstGeom>
                    </pic:spPr>
                  </pic:pic>
                </a:graphicData>
              </a:graphic>
            </wp:inline>
          </w:drawing>
        </w:r>
      </w:ins>
    </w:p>
    <w:p w14:paraId="6F0F8833" w14:textId="47E6886E" w:rsidR="00A02FEA" w:rsidRPr="009434EA" w:rsidRDefault="004B72F3">
      <w:pPr>
        <w:pStyle w:val="Caption"/>
        <w:rPr>
          <w:ins w:id="121" w:author="Linh Tran" w:date="2024-07-07T23:56:00Z" w16du:dateUtc="2024-07-07T16:56:00Z"/>
          <w:rFonts w:cs="Times New Roman"/>
        </w:rPr>
      </w:pPr>
      <w:bookmarkStart w:id="122" w:name="_Toc171396655"/>
      <w:bookmarkStart w:id="123" w:name="_Toc171516218"/>
      <w:r w:rsidRPr="00ED1E7D">
        <w:rPr>
          <w:rFonts w:cs="Times New Roman"/>
        </w:rPr>
        <w:t>Hình 1.</w:t>
      </w:r>
      <w:r w:rsidRPr="00ED1E7D">
        <w:rPr>
          <w:rFonts w:cs="Times New Roman"/>
        </w:rPr>
        <w:fldChar w:fldCharType="begin"/>
      </w:r>
      <w:r w:rsidRPr="00ED1E7D">
        <w:rPr>
          <w:rFonts w:cs="Times New Roman"/>
        </w:rPr>
        <w:instrText xml:space="preserve"> SEQ Hình_1. \* ARABIC </w:instrText>
      </w:r>
      <w:r w:rsidRPr="00ED1E7D">
        <w:rPr>
          <w:rFonts w:cs="Times New Roman"/>
        </w:rPr>
        <w:fldChar w:fldCharType="separate"/>
      </w:r>
      <w:r w:rsidR="009434EA">
        <w:rPr>
          <w:rFonts w:cs="Times New Roman"/>
          <w:noProof/>
        </w:rPr>
        <w:t>1</w:t>
      </w:r>
      <w:r w:rsidRPr="00ED1E7D">
        <w:rPr>
          <w:rFonts w:cs="Times New Roman"/>
          <w:noProof/>
        </w:rPr>
        <w:fldChar w:fldCharType="end"/>
      </w:r>
      <w:r w:rsidR="00CC087D">
        <w:rPr>
          <w:rFonts w:cs="Times New Roman"/>
          <w:noProof/>
        </w:rPr>
        <w:t>:</w:t>
      </w:r>
      <w:r w:rsidRPr="00ED1E7D">
        <w:rPr>
          <w:rFonts w:cs="Times New Roman"/>
        </w:rPr>
        <w:t xml:space="preserve"> Các công nghệ sử dụng</w:t>
      </w:r>
      <w:bookmarkEnd w:id="122"/>
      <w:bookmarkEnd w:id="123"/>
    </w:p>
    <w:p w14:paraId="57B7DEA1" w14:textId="4F54B7E4" w:rsidR="00A02FEA" w:rsidRPr="00ED1E7D" w:rsidDel="00A02FEA" w:rsidRDefault="00A02FEA">
      <w:pPr>
        <w:rPr>
          <w:del w:id="124" w:author="Linh Tran" w:date="2024-07-07T23:56:00Z" w16du:dateUtc="2024-07-07T16:56:00Z"/>
          <w:rFonts w:eastAsiaTheme="minorHAnsi" w:cs="Times New Roman"/>
          <w:rPrChange w:id="125" w:author="Trần Nhựt Linh" w:date="2024-07-08T09:15:00Z" w16du:dateUtc="2024-07-08T02:15:00Z">
            <w:rPr>
              <w:del w:id="126" w:author="Linh Tran" w:date="2024-07-07T23:56:00Z" w16du:dateUtc="2024-07-07T16:56:00Z"/>
              <w:rFonts w:eastAsia="Times New Roman" w:cs="Times New Roman"/>
              <w:lang w:val="en-US"/>
            </w:rPr>
          </w:rPrChange>
        </w:rPr>
        <w:pPrChange w:id="127" w:author="Linh Tran" w:date="2024-07-08T00:02:00Z" w16du:dateUtc="2024-07-07T17:02:00Z">
          <w:pPr>
            <w:pStyle w:val="Heading2"/>
          </w:pPr>
        </w:pPrChange>
      </w:pPr>
    </w:p>
    <w:p w14:paraId="3A5B2F68" w14:textId="430A69B5" w:rsidR="00126A4E" w:rsidRPr="00ED1E7D" w:rsidDel="00A02FEA" w:rsidRDefault="00126A4E" w:rsidP="00241112">
      <w:pPr>
        <w:rPr>
          <w:del w:id="128" w:author="Linh Tran" w:date="2024-07-07T23:54:00Z" w16du:dateUtc="2024-07-07T16:54:00Z"/>
          <w:rFonts w:cs="Times New Roman"/>
          <w:szCs w:val="26"/>
          <w:rPrChange w:id="129" w:author="Trần Nhựt Linh" w:date="2024-07-08T09:15:00Z" w16du:dateUtc="2024-07-08T02:15:00Z">
            <w:rPr>
              <w:del w:id="130" w:author="Linh Tran" w:date="2024-07-07T23:54:00Z" w16du:dateUtc="2024-07-07T16:54:00Z"/>
              <w:rFonts w:cs="Times New Roman"/>
              <w:szCs w:val="26"/>
              <w:lang w:val="en-US"/>
            </w:rPr>
          </w:rPrChange>
        </w:rPr>
      </w:pPr>
      <w:del w:id="131" w:author="Linh Tran" w:date="2024-07-07T23:54:00Z" w16du:dateUtc="2024-07-07T16:54:00Z">
        <w:r w:rsidRPr="00ED1E7D" w:rsidDel="00A02FEA">
          <w:rPr>
            <w:rFonts w:cs="Times New Roman"/>
            <w:szCs w:val="26"/>
            <w:rPrChange w:id="132" w:author="Trần Nhựt Linh" w:date="2024-07-08T09:15:00Z" w16du:dateUtc="2024-07-08T02:15:00Z">
              <w:rPr>
                <w:rFonts w:cs="Times New Roman"/>
                <w:szCs w:val="26"/>
                <w:lang w:val="en-US"/>
              </w:rPr>
            </w:rPrChange>
          </w:rPr>
          <w:delText>Nội dung …………………</w:delText>
        </w:r>
      </w:del>
    </w:p>
    <w:p w14:paraId="57368431" w14:textId="077FC897" w:rsidR="00126A4E" w:rsidRPr="00ED1E7D" w:rsidDel="00A02FEA" w:rsidRDefault="00126A4E" w:rsidP="00241112">
      <w:pPr>
        <w:rPr>
          <w:del w:id="133" w:author="Linh Tran" w:date="2024-07-07T23:54:00Z" w16du:dateUtc="2024-07-07T16:54:00Z"/>
          <w:rFonts w:cs="Times New Roman"/>
          <w:szCs w:val="26"/>
          <w:rPrChange w:id="134" w:author="Trần Nhựt Linh" w:date="2024-07-08T09:15:00Z" w16du:dateUtc="2024-07-08T02:15:00Z">
            <w:rPr>
              <w:del w:id="135" w:author="Linh Tran" w:date="2024-07-07T23:54:00Z" w16du:dateUtc="2024-07-07T16:54:00Z"/>
              <w:rFonts w:cs="Times New Roman"/>
              <w:szCs w:val="26"/>
              <w:lang w:val="en-US"/>
            </w:rPr>
          </w:rPrChange>
        </w:rPr>
      </w:pPr>
      <w:del w:id="136" w:author="Linh Tran" w:date="2024-07-07T23:54:00Z" w16du:dateUtc="2024-07-07T16:54:00Z">
        <w:r w:rsidRPr="00ED1E7D" w:rsidDel="00A02FEA">
          <w:rPr>
            <w:rFonts w:cs="Times New Roman"/>
            <w:szCs w:val="26"/>
            <w:rPrChange w:id="137" w:author="Trần Nhựt Linh" w:date="2024-07-08T09:15:00Z" w16du:dateUtc="2024-07-08T02:15:00Z">
              <w:rPr>
                <w:rFonts w:cs="Times New Roman"/>
                <w:szCs w:val="26"/>
                <w:lang w:val="en-US"/>
              </w:rPr>
            </w:rPrChange>
          </w:rPr>
          <w:delText>Nội dung………………….</w:delText>
        </w:r>
      </w:del>
    </w:p>
    <w:p w14:paraId="617A3CB7" w14:textId="1F20ABD5" w:rsidR="00C05CE5" w:rsidRPr="00ED1E7D" w:rsidDel="00A02FEA" w:rsidRDefault="00BE161C" w:rsidP="00241112">
      <w:pPr>
        <w:pStyle w:val="Heading3"/>
        <w:rPr>
          <w:del w:id="138" w:author="Linh Tran" w:date="2024-07-07T23:57:00Z" w16du:dateUtc="2024-07-07T16:57:00Z"/>
          <w:rFonts w:eastAsia="Times New Roman" w:cs="Times New Roman"/>
          <w:rPrChange w:id="139" w:author="Trần Nhựt Linh" w:date="2024-07-08T09:15:00Z" w16du:dateUtc="2024-07-08T02:15:00Z">
            <w:rPr>
              <w:del w:id="140" w:author="Linh Tran" w:date="2024-07-07T23:57:00Z" w16du:dateUtc="2024-07-07T16:57:00Z"/>
              <w:rFonts w:eastAsia="Times New Roman" w:cs="Times New Roman"/>
              <w:lang w:val="en-US"/>
            </w:rPr>
          </w:rPrChange>
        </w:rPr>
      </w:pPr>
      <w:bookmarkStart w:id="141" w:name="_Toc367742498"/>
      <w:del w:id="142" w:author="Linh Tran" w:date="2024-07-07T23:57:00Z" w16du:dateUtc="2024-07-07T16:57:00Z">
        <w:r w:rsidRPr="00ED1E7D" w:rsidDel="00A02FEA">
          <w:rPr>
            <w:rFonts w:eastAsia="Times New Roman" w:cs="Times New Roman"/>
            <w:b w:val="0"/>
            <w:bCs w:val="0"/>
            <w:rPrChange w:id="143" w:author="Trần Nhựt Linh" w:date="2024-07-08T09:15:00Z" w16du:dateUtc="2024-07-08T02:15:00Z">
              <w:rPr>
                <w:rFonts w:eastAsia="Times New Roman" w:cs="Times New Roman"/>
                <w:b w:val="0"/>
                <w:bCs w:val="0"/>
                <w:lang w:val="en-US"/>
              </w:rPr>
            </w:rPrChange>
          </w:rPr>
          <w:delText>Chủ đề cấp độ 3</w:delText>
        </w:r>
        <w:bookmarkEnd w:id="141"/>
      </w:del>
    </w:p>
    <w:p w14:paraId="29782E6B" w14:textId="66BB688B" w:rsidR="00126A4E" w:rsidRPr="00ED1E7D" w:rsidDel="00A02FEA" w:rsidRDefault="00126A4E" w:rsidP="00241112">
      <w:pPr>
        <w:ind w:firstLine="227"/>
        <w:rPr>
          <w:del w:id="144" w:author="Linh Tran" w:date="2024-07-07T23:57:00Z" w16du:dateUtc="2024-07-07T16:57:00Z"/>
          <w:rFonts w:cs="Times New Roman"/>
          <w:rPrChange w:id="145" w:author="Trần Nhựt Linh" w:date="2024-07-08T09:15:00Z" w16du:dateUtc="2024-07-08T02:15:00Z">
            <w:rPr>
              <w:del w:id="146" w:author="Linh Tran" w:date="2024-07-07T23:57:00Z" w16du:dateUtc="2024-07-07T16:57:00Z"/>
              <w:rFonts w:cs="Times New Roman"/>
              <w:lang w:val="en-US"/>
            </w:rPr>
          </w:rPrChange>
        </w:rPr>
      </w:pPr>
      <w:del w:id="147" w:author="Linh Tran" w:date="2024-07-07T23:57:00Z" w16du:dateUtc="2024-07-07T16:57:00Z">
        <w:r w:rsidRPr="00ED1E7D" w:rsidDel="00A02FEA">
          <w:rPr>
            <w:rFonts w:cs="Times New Roman"/>
            <w:rPrChange w:id="148" w:author="Trần Nhựt Linh" w:date="2024-07-08T09:15:00Z" w16du:dateUtc="2024-07-08T02:15:00Z">
              <w:rPr>
                <w:rFonts w:cs="Times New Roman"/>
                <w:lang w:val="en-US"/>
              </w:rPr>
            </w:rPrChange>
          </w:rPr>
          <w:delText>Nội dung</w:delText>
        </w:r>
      </w:del>
    </w:p>
    <w:p w14:paraId="029994F8" w14:textId="7DB3CFAB" w:rsidR="00C05CE5" w:rsidRPr="00ED1E7D" w:rsidDel="00A02FEA" w:rsidRDefault="00BE161C" w:rsidP="00241112">
      <w:pPr>
        <w:pStyle w:val="Heading3"/>
        <w:rPr>
          <w:del w:id="149" w:author="Linh Tran" w:date="2024-07-07T23:57:00Z" w16du:dateUtc="2024-07-07T16:57:00Z"/>
          <w:rFonts w:eastAsia="Times New Roman" w:cs="Times New Roman"/>
        </w:rPr>
      </w:pPr>
      <w:bookmarkStart w:id="150" w:name="_Toc367742499"/>
      <w:del w:id="151" w:author="Linh Tran" w:date="2024-07-07T23:57:00Z" w16du:dateUtc="2024-07-07T16:57:00Z">
        <w:r w:rsidRPr="00ED1E7D" w:rsidDel="00A02FEA">
          <w:rPr>
            <w:rFonts w:eastAsia="Times New Roman" w:cs="Times New Roman"/>
            <w:b w:val="0"/>
            <w:bCs w:val="0"/>
            <w:rPrChange w:id="152" w:author="Trần Nhựt Linh" w:date="2024-07-08T09:15:00Z" w16du:dateUtc="2024-07-08T02:15:00Z">
              <w:rPr>
                <w:rFonts w:eastAsia="Times New Roman" w:cs="Times New Roman"/>
                <w:b w:val="0"/>
                <w:bCs w:val="0"/>
                <w:lang w:val="en-US"/>
              </w:rPr>
            </w:rPrChange>
          </w:rPr>
          <w:delText>Chủ đề cấp độ 3</w:delText>
        </w:r>
        <w:bookmarkEnd w:id="150"/>
      </w:del>
    </w:p>
    <w:p w14:paraId="58F49641" w14:textId="76B46E87" w:rsidR="00D8251D" w:rsidRPr="00ED1E7D" w:rsidDel="00A02FEA" w:rsidRDefault="00DC43AC" w:rsidP="00241112">
      <w:pPr>
        <w:pStyle w:val="Heading4"/>
        <w:rPr>
          <w:del w:id="153" w:author="Linh Tran" w:date="2024-07-07T23:57:00Z" w16du:dateUtc="2024-07-07T16:57:00Z"/>
          <w:rFonts w:cs="Times New Roman"/>
          <w:rPrChange w:id="154" w:author="Trần Nhựt Linh" w:date="2024-07-08T09:15:00Z" w16du:dateUtc="2024-07-08T02:15:00Z">
            <w:rPr>
              <w:del w:id="155" w:author="Linh Tran" w:date="2024-07-07T23:57:00Z" w16du:dateUtc="2024-07-07T16:57:00Z"/>
              <w:rFonts w:cs="Times New Roman"/>
              <w:lang w:val="en-US"/>
            </w:rPr>
          </w:rPrChange>
        </w:rPr>
      </w:pPr>
      <w:bookmarkStart w:id="156" w:name="_Toc367742500"/>
      <w:del w:id="157" w:author="Linh Tran" w:date="2024-07-07T23:57:00Z" w16du:dateUtc="2024-07-07T16:57:00Z">
        <w:r w:rsidRPr="00ED1E7D" w:rsidDel="00A02FEA">
          <w:rPr>
            <w:rFonts w:cs="Times New Roman"/>
            <w:b w:val="0"/>
            <w:bCs w:val="0"/>
            <w:iCs w:val="0"/>
            <w:rPrChange w:id="158" w:author="Trần Nhựt Linh" w:date="2024-07-08T09:15:00Z" w16du:dateUtc="2024-07-08T02:15:00Z">
              <w:rPr>
                <w:rFonts w:cs="Times New Roman"/>
                <w:b w:val="0"/>
                <w:bCs w:val="0"/>
                <w:iCs w:val="0"/>
                <w:lang w:val="en-US"/>
              </w:rPr>
            </w:rPrChange>
          </w:rPr>
          <w:delText>Chủ đề cấp độ 4</w:delText>
        </w:r>
        <w:bookmarkEnd w:id="156"/>
      </w:del>
    </w:p>
    <w:p w14:paraId="3A35233E" w14:textId="058D0B5D" w:rsidR="00126A4E" w:rsidRPr="00ED1E7D" w:rsidDel="00A02FEA" w:rsidRDefault="00126A4E" w:rsidP="00241112">
      <w:pPr>
        <w:ind w:firstLine="624"/>
        <w:rPr>
          <w:del w:id="159" w:author="Linh Tran" w:date="2024-07-07T23:57:00Z" w16du:dateUtc="2024-07-07T16:57:00Z"/>
          <w:rFonts w:cs="Times New Roman"/>
          <w:rPrChange w:id="160" w:author="Trần Nhựt Linh" w:date="2024-07-08T09:15:00Z" w16du:dateUtc="2024-07-08T02:15:00Z">
            <w:rPr>
              <w:del w:id="161" w:author="Linh Tran" w:date="2024-07-07T23:57:00Z" w16du:dateUtc="2024-07-07T16:57:00Z"/>
              <w:rFonts w:cs="Times New Roman"/>
              <w:lang w:val="en-US"/>
            </w:rPr>
          </w:rPrChange>
        </w:rPr>
      </w:pPr>
      <w:del w:id="162" w:author="Linh Tran" w:date="2024-07-07T23:57:00Z" w16du:dateUtc="2024-07-07T16:57:00Z">
        <w:r w:rsidRPr="00ED1E7D" w:rsidDel="00A02FEA">
          <w:rPr>
            <w:rFonts w:cs="Times New Roman"/>
            <w:rPrChange w:id="163" w:author="Trần Nhựt Linh" w:date="2024-07-08T09:15:00Z" w16du:dateUtc="2024-07-08T02:15:00Z">
              <w:rPr>
                <w:rFonts w:cs="Times New Roman"/>
                <w:lang w:val="en-US"/>
              </w:rPr>
            </w:rPrChange>
          </w:rPr>
          <w:delText>Nội dung</w:delText>
        </w:r>
      </w:del>
    </w:p>
    <w:p w14:paraId="2395D406" w14:textId="0EF99D78" w:rsidR="007F4B40" w:rsidRPr="00ED1E7D" w:rsidDel="00A02FEA" w:rsidRDefault="007F4B40" w:rsidP="00241112">
      <w:pPr>
        <w:spacing w:after="0"/>
        <w:jc w:val="both"/>
        <w:outlineLvl w:val="0"/>
        <w:rPr>
          <w:del w:id="164" w:author="Linh Tran" w:date="2024-07-07T23:57:00Z" w16du:dateUtc="2024-07-07T16:57:00Z"/>
          <w:rFonts w:eastAsia="Times New Roman" w:cs="Times New Roman"/>
          <w:b/>
          <w:sz w:val="30"/>
          <w:szCs w:val="30"/>
          <w:rPrChange w:id="165" w:author="Trần Nhựt Linh" w:date="2024-07-08T09:15:00Z" w16du:dateUtc="2024-07-08T02:15:00Z">
            <w:rPr>
              <w:del w:id="166" w:author="Linh Tran" w:date="2024-07-07T23:57:00Z" w16du:dateUtc="2024-07-07T16:57:00Z"/>
              <w:rFonts w:eastAsia="Times New Roman" w:cs="Times New Roman"/>
              <w:b/>
              <w:sz w:val="30"/>
              <w:szCs w:val="30"/>
              <w:lang w:val="en-US"/>
            </w:rPr>
          </w:rPrChange>
        </w:rPr>
      </w:pPr>
      <w:bookmarkStart w:id="167" w:name="_Toc140297269"/>
      <w:bookmarkStart w:id="168" w:name="_Toc142813558"/>
    </w:p>
    <w:p w14:paraId="45F39D22" w14:textId="3CB7A004" w:rsidR="007F4B40" w:rsidRPr="00ED1E7D" w:rsidDel="00A02FEA" w:rsidRDefault="007F4B40">
      <w:pPr>
        <w:pStyle w:val="Caption"/>
        <w:spacing w:line="360" w:lineRule="auto"/>
        <w:rPr>
          <w:del w:id="169" w:author="Linh Tran" w:date="2024-07-07T23:57:00Z" w16du:dateUtc="2024-07-07T16:57:00Z"/>
          <w:rFonts w:cs="Times New Roman"/>
          <w:rPrChange w:id="170" w:author="Trần Nhựt Linh" w:date="2024-07-08T09:15:00Z" w16du:dateUtc="2024-07-08T02:15:00Z">
            <w:rPr>
              <w:del w:id="171" w:author="Linh Tran" w:date="2024-07-07T23:57:00Z" w16du:dateUtc="2024-07-07T16:57:00Z"/>
              <w:rFonts w:cs="Times New Roman"/>
              <w:lang w:val="en-US"/>
            </w:rPr>
          </w:rPrChange>
        </w:rPr>
        <w:pPrChange w:id="172" w:author="Linh Tran" w:date="2024-07-08T00:02:00Z" w16du:dateUtc="2024-07-07T17:02:00Z">
          <w:pPr>
            <w:pStyle w:val="Caption"/>
          </w:pPr>
        </w:pPrChange>
      </w:pPr>
      <w:bookmarkStart w:id="173" w:name="_Toc367742554"/>
      <w:del w:id="174" w:author="Linh Tran" w:date="2024-07-07T23:57:00Z" w16du:dateUtc="2024-07-07T16:57:00Z">
        <w:r w:rsidRPr="00ED1E7D" w:rsidDel="00A02FEA">
          <w:rPr>
            <w:rFonts w:cs="Times New Roman"/>
          </w:rPr>
          <w:delText xml:space="preserve">Hình </w:delText>
        </w:r>
        <w:r w:rsidR="001C4790" w:rsidRPr="00ED1E7D" w:rsidDel="00A02FEA">
          <w:rPr>
            <w:rFonts w:cs="Times New Roman"/>
          </w:rPr>
          <w:fldChar w:fldCharType="begin"/>
        </w:r>
        <w:r w:rsidR="00B9258D" w:rsidRPr="00ED1E7D" w:rsidDel="00A02FEA">
          <w:rPr>
            <w:rFonts w:cs="Times New Roman"/>
          </w:rPr>
          <w:delInstrText xml:space="preserve"> STYLEREF 1 \s </w:delInstrText>
        </w:r>
        <w:r w:rsidR="001C4790" w:rsidRPr="00ED1E7D" w:rsidDel="00A02FEA">
          <w:rPr>
            <w:rFonts w:cs="Times New Roman"/>
          </w:rPr>
          <w:fldChar w:fldCharType="separate"/>
        </w:r>
        <w:r w:rsidR="00C747D5" w:rsidRPr="00ED1E7D" w:rsidDel="00A02FEA">
          <w:rPr>
            <w:rFonts w:cs="Times New Roman"/>
            <w:noProof/>
          </w:rPr>
          <w:delText>1</w:delText>
        </w:r>
        <w:r w:rsidR="001C4790" w:rsidRPr="00ED1E7D" w:rsidDel="00A02FEA">
          <w:rPr>
            <w:rFonts w:cs="Times New Roman"/>
            <w:noProof/>
          </w:rPr>
          <w:fldChar w:fldCharType="end"/>
        </w:r>
        <w:r w:rsidRPr="00ED1E7D" w:rsidDel="00A02FEA">
          <w:rPr>
            <w:rFonts w:cs="Times New Roman"/>
          </w:rPr>
          <w:delText>.</w:delText>
        </w:r>
        <w:r w:rsidR="001C4790" w:rsidRPr="00ED1E7D" w:rsidDel="00A02FEA">
          <w:rPr>
            <w:rFonts w:cs="Times New Roman"/>
          </w:rPr>
          <w:fldChar w:fldCharType="begin"/>
        </w:r>
        <w:r w:rsidR="00B9258D" w:rsidRPr="00ED1E7D" w:rsidDel="00A02FEA">
          <w:rPr>
            <w:rFonts w:cs="Times New Roman"/>
          </w:rPr>
          <w:delInstrText xml:space="preserve"> SEQ Hình \* ARABIC \s 1 </w:delInstrText>
        </w:r>
        <w:r w:rsidR="001C4790" w:rsidRPr="00ED1E7D" w:rsidDel="00A02FEA">
          <w:rPr>
            <w:rFonts w:cs="Times New Roman"/>
          </w:rPr>
          <w:fldChar w:fldCharType="separate"/>
        </w:r>
        <w:r w:rsidR="00C747D5" w:rsidRPr="00ED1E7D" w:rsidDel="00A02FEA">
          <w:rPr>
            <w:rFonts w:cs="Times New Roman"/>
            <w:noProof/>
          </w:rPr>
          <w:delText>1</w:delText>
        </w:r>
        <w:r w:rsidR="001C4790" w:rsidRPr="00ED1E7D" w:rsidDel="00A02FEA">
          <w:rPr>
            <w:rFonts w:cs="Times New Roman"/>
            <w:noProof/>
          </w:rPr>
          <w:fldChar w:fldCharType="end"/>
        </w:r>
        <w:r w:rsidRPr="00ED1E7D" w:rsidDel="00A02FEA">
          <w:rPr>
            <w:rFonts w:cs="Times New Roman"/>
            <w:bCs w:val="0"/>
            <w:rPrChange w:id="175" w:author="Trần Nhựt Linh" w:date="2024-07-08T09:15:00Z" w16du:dateUtc="2024-07-08T02:15:00Z">
              <w:rPr>
                <w:rFonts w:cs="Times New Roman"/>
                <w:bCs w:val="0"/>
                <w:lang w:val="en-US"/>
              </w:rPr>
            </w:rPrChange>
          </w:rPr>
          <w:delText>: Tên hình 1</w:delText>
        </w:r>
        <w:bookmarkEnd w:id="173"/>
      </w:del>
    </w:p>
    <w:p w14:paraId="2DDFE89C" w14:textId="6B8290F8" w:rsidR="007F4B40" w:rsidRPr="00ED1E7D" w:rsidDel="00A02FEA" w:rsidRDefault="007F4B40" w:rsidP="00241112">
      <w:pPr>
        <w:rPr>
          <w:del w:id="176" w:author="Linh Tran" w:date="2024-07-07T23:57:00Z" w16du:dateUtc="2024-07-07T16:57:00Z"/>
          <w:rFonts w:cs="Times New Roman"/>
          <w:rPrChange w:id="177" w:author="Trần Nhựt Linh" w:date="2024-07-08T09:15:00Z" w16du:dateUtc="2024-07-08T02:15:00Z">
            <w:rPr>
              <w:del w:id="178" w:author="Linh Tran" w:date="2024-07-07T23:57:00Z" w16du:dateUtc="2024-07-07T16:57:00Z"/>
              <w:rFonts w:cs="Times New Roman"/>
              <w:lang w:val="en-US"/>
            </w:rPr>
          </w:rPrChange>
        </w:rPr>
      </w:pPr>
    </w:p>
    <w:p w14:paraId="01EB788D" w14:textId="302AA44A" w:rsidR="007F4B40" w:rsidRPr="00ED1E7D" w:rsidDel="00A02FEA" w:rsidRDefault="007F4B40">
      <w:pPr>
        <w:pStyle w:val="Caption"/>
        <w:spacing w:line="360" w:lineRule="auto"/>
        <w:rPr>
          <w:del w:id="179" w:author="Linh Tran" w:date="2024-07-07T23:57:00Z" w16du:dateUtc="2024-07-07T16:57:00Z"/>
          <w:rFonts w:cs="Times New Roman"/>
          <w:rPrChange w:id="180" w:author="Trần Nhựt Linh" w:date="2024-07-08T09:15:00Z" w16du:dateUtc="2024-07-08T02:15:00Z">
            <w:rPr>
              <w:del w:id="181" w:author="Linh Tran" w:date="2024-07-07T23:57:00Z" w16du:dateUtc="2024-07-07T16:57:00Z"/>
              <w:rFonts w:cs="Times New Roman"/>
              <w:lang w:val="en-US"/>
            </w:rPr>
          </w:rPrChange>
        </w:rPr>
        <w:pPrChange w:id="182" w:author="Linh Tran" w:date="2024-07-08T00:02:00Z" w16du:dateUtc="2024-07-07T17:02:00Z">
          <w:pPr>
            <w:pStyle w:val="Caption"/>
          </w:pPr>
        </w:pPrChange>
      </w:pPr>
      <w:bookmarkStart w:id="183" w:name="_Toc367742567"/>
      <w:del w:id="184" w:author="Linh Tran" w:date="2024-07-07T23:57:00Z" w16du:dateUtc="2024-07-07T16:57:00Z">
        <w:r w:rsidRPr="00ED1E7D" w:rsidDel="00A02FEA">
          <w:rPr>
            <w:rFonts w:cs="Times New Roman"/>
          </w:rPr>
          <w:delText xml:space="preserve">Bảng </w:delText>
        </w:r>
        <w:r w:rsidR="001C4790" w:rsidRPr="00ED1E7D" w:rsidDel="00A02FEA">
          <w:rPr>
            <w:rFonts w:cs="Times New Roman"/>
          </w:rPr>
          <w:fldChar w:fldCharType="begin"/>
        </w:r>
        <w:r w:rsidR="00B9258D" w:rsidRPr="00ED1E7D" w:rsidDel="00A02FEA">
          <w:rPr>
            <w:rFonts w:cs="Times New Roman"/>
          </w:rPr>
          <w:delInstrText xml:space="preserve"> STYLEREF 1 \s </w:delInstrText>
        </w:r>
        <w:r w:rsidR="001C4790" w:rsidRPr="00ED1E7D" w:rsidDel="00A02FEA">
          <w:rPr>
            <w:rFonts w:cs="Times New Roman"/>
          </w:rPr>
          <w:fldChar w:fldCharType="separate"/>
        </w:r>
        <w:r w:rsidR="00C747D5" w:rsidRPr="00ED1E7D" w:rsidDel="00A02FEA">
          <w:rPr>
            <w:rFonts w:cs="Times New Roman"/>
            <w:noProof/>
          </w:rPr>
          <w:delText>1</w:delText>
        </w:r>
        <w:r w:rsidR="001C4790" w:rsidRPr="00ED1E7D" w:rsidDel="00A02FEA">
          <w:rPr>
            <w:rFonts w:cs="Times New Roman"/>
            <w:noProof/>
          </w:rPr>
          <w:fldChar w:fldCharType="end"/>
        </w:r>
        <w:r w:rsidR="002B6D31" w:rsidRPr="00ED1E7D" w:rsidDel="00A02FEA">
          <w:rPr>
            <w:rFonts w:cs="Times New Roman"/>
          </w:rPr>
          <w:delText>.</w:delText>
        </w:r>
        <w:r w:rsidR="001C4790" w:rsidRPr="00ED1E7D" w:rsidDel="00A02FEA">
          <w:rPr>
            <w:rFonts w:cs="Times New Roman"/>
          </w:rPr>
          <w:fldChar w:fldCharType="begin"/>
        </w:r>
        <w:r w:rsidR="00B9258D" w:rsidRPr="00ED1E7D" w:rsidDel="00A02FEA">
          <w:rPr>
            <w:rFonts w:cs="Times New Roman"/>
          </w:rPr>
          <w:delInstrText xml:space="preserve"> SEQ Bảng \* ARABIC \s 1 </w:delInstrText>
        </w:r>
        <w:r w:rsidR="001C4790" w:rsidRPr="00ED1E7D" w:rsidDel="00A02FEA">
          <w:rPr>
            <w:rFonts w:cs="Times New Roman"/>
          </w:rPr>
          <w:fldChar w:fldCharType="separate"/>
        </w:r>
        <w:r w:rsidR="00C747D5" w:rsidRPr="00ED1E7D" w:rsidDel="00A02FEA">
          <w:rPr>
            <w:rFonts w:cs="Times New Roman"/>
            <w:noProof/>
          </w:rPr>
          <w:delText>1</w:delText>
        </w:r>
        <w:r w:rsidR="001C4790" w:rsidRPr="00ED1E7D" w:rsidDel="00A02FEA">
          <w:rPr>
            <w:rFonts w:cs="Times New Roman"/>
            <w:noProof/>
          </w:rPr>
          <w:fldChar w:fldCharType="end"/>
        </w:r>
        <w:r w:rsidRPr="00ED1E7D" w:rsidDel="00A02FEA">
          <w:rPr>
            <w:rFonts w:cs="Times New Roman"/>
            <w:bCs w:val="0"/>
            <w:rPrChange w:id="185" w:author="Trần Nhựt Linh" w:date="2024-07-08T09:15:00Z" w16du:dateUtc="2024-07-08T02:15:00Z">
              <w:rPr>
                <w:rFonts w:cs="Times New Roman"/>
                <w:bCs w:val="0"/>
                <w:lang w:val="en-US"/>
              </w:rPr>
            </w:rPrChange>
          </w:rPr>
          <w:delText>: Tên bảng 1</w:delText>
        </w:r>
        <w:bookmarkEnd w:id="183"/>
      </w:del>
    </w:p>
    <w:p w14:paraId="417C5E76" w14:textId="20C529BB" w:rsidR="007F4B40" w:rsidRPr="00ED1E7D" w:rsidDel="00A02FEA" w:rsidRDefault="007F4B40" w:rsidP="00241112">
      <w:pPr>
        <w:rPr>
          <w:del w:id="186" w:author="Linh Tran" w:date="2024-07-07T23:57:00Z" w16du:dateUtc="2024-07-07T16:57:00Z"/>
          <w:rFonts w:cs="Times New Roman"/>
          <w:rPrChange w:id="187" w:author="Trần Nhựt Linh" w:date="2024-07-08T09:15:00Z" w16du:dateUtc="2024-07-08T02:15:00Z">
            <w:rPr>
              <w:del w:id="188" w:author="Linh Tran" w:date="2024-07-07T23:57:00Z" w16du:dateUtc="2024-07-07T16:57:00Z"/>
              <w:rFonts w:cs="Times New Roman"/>
              <w:lang w:val="en-US"/>
            </w:rPr>
          </w:rPrChange>
        </w:rPr>
      </w:pPr>
    </w:p>
    <w:p w14:paraId="5B40B946" w14:textId="3A1B8C0E" w:rsidR="006C7C5D" w:rsidRPr="00ED1E7D" w:rsidDel="00A02FEA" w:rsidRDefault="006C7C5D" w:rsidP="00241112">
      <w:pPr>
        <w:rPr>
          <w:del w:id="189" w:author="Linh Tran" w:date="2024-07-07T23:57:00Z" w16du:dateUtc="2024-07-07T16:57:00Z"/>
          <w:rFonts w:cs="Times New Roman"/>
          <w:szCs w:val="26"/>
          <w:rPrChange w:id="190" w:author="Trần Nhựt Linh" w:date="2024-07-08T09:15:00Z" w16du:dateUtc="2024-07-08T02:15:00Z">
            <w:rPr>
              <w:del w:id="191" w:author="Linh Tran" w:date="2024-07-07T23:57:00Z" w16du:dateUtc="2024-07-07T16:57:00Z"/>
              <w:rFonts w:cs="Times New Roman"/>
              <w:szCs w:val="26"/>
              <w:lang w:val="en-US"/>
            </w:rPr>
          </w:rPrChange>
        </w:rPr>
      </w:pPr>
    </w:p>
    <w:p w14:paraId="5D108C31" w14:textId="77777777" w:rsidR="006C7C5D" w:rsidRPr="00ED1E7D" w:rsidRDefault="006C7C5D" w:rsidP="00241112">
      <w:pPr>
        <w:rPr>
          <w:rFonts w:cs="Times New Roman"/>
          <w:szCs w:val="26"/>
          <w:rPrChange w:id="192" w:author="Trần Nhựt Linh" w:date="2024-07-08T09:15:00Z" w16du:dateUtc="2024-07-08T02:15:00Z">
            <w:rPr>
              <w:rFonts w:cs="Times New Roman"/>
              <w:szCs w:val="26"/>
              <w:lang w:val="en-US"/>
            </w:rPr>
          </w:rPrChange>
        </w:rPr>
      </w:pPr>
    </w:p>
    <w:p w14:paraId="5EDF24DE" w14:textId="77777777" w:rsidR="006C7C5D" w:rsidRPr="00ED1E7D" w:rsidRDefault="006C7C5D" w:rsidP="00241112">
      <w:pPr>
        <w:rPr>
          <w:rFonts w:cs="Times New Roman"/>
          <w:szCs w:val="26"/>
          <w:rPrChange w:id="193" w:author="Trần Nhựt Linh" w:date="2024-07-08T09:15:00Z" w16du:dateUtc="2024-07-08T02:15:00Z">
            <w:rPr>
              <w:rFonts w:cs="Times New Roman"/>
              <w:szCs w:val="26"/>
              <w:lang w:val="en-US"/>
            </w:rPr>
          </w:rPrChange>
        </w:rPr>
        <w:sectPr w:rsidR="006C7C5D" w:rsidRPr="00ED1E7D" w:rsidSect="00745672">
          <w:footerReference w:type="default" r:id="rId9"/>
          <w:pgSz w:w="11906" w:h="16838"/>
          <w:pgMar w:top="1701" w:right="1134" w:bottom="1985" w:left="1985" w:header="708" w:footer="708" w:gutter="0"/>
          <w:pgNumType w:start="1"/>
          <w:cols w:space="708"/>
          <w:docGrid w:linePitch="360"/>
        </w:sectPr>
      </w:pPr>
    </w:p>
    <w:p w14:paraId="31963629" w14:textId="3F12FE44" w:rsidR="00C05CE5" w:rsidRPr="00ED1E7D" w:rsidRDefault="0005475D" w:rsidP="00241112">
      <w:pPr>
        <w:pStyle w:val="Heading1"/>
      </w:pPr>
      <w:bookmarkStart w:id="194" w:name="_Toc367742501"/>
      <w:bookmarkEnd w:id="167"/>
      <w:bookmarkEnd w:id="168"/>
      <w:del w:id="195" w:author="Linh Tran" w:date="2024-07-07T23:57:00Z" w16du:dateUtc="2024-07-07T16:57:00Z">
        <w:r w:rsidRPr="00ED1E7D" w:rsidDel="00A02FEA">
          <w:lastRenderedPageBreak/>
          <w:delText>TÊN CHƯƠNG 2</w:delText>
        </w:r>
      </w:del>
      <w:bookmarkStart w:id="196" w:name="_Toc171397250"/>
      <w:bookmarkEnd w:id="194"/>
      <w:ins w:id="197" w:author="Linh Tran" w:date="2024-07-07T23:57:00Z" w16du:dateUtc="2024-07-07T16:57:00Z">
        <w:r w:rsidR="00A02FEA" w:rsidRPr="00ED1E7D">
          <w:t>CƠ</w:t>
        </w:r>
        <w:r w:rsidR="00A02FEA" w:rsidRPr="00ED1E7D">
          <w:rPr>
            <w:lang w:val="vi-VN"/>
          </w:rPr>
          <w:t xml:space="preserve"> SỞ LÝ </w:t>
        </w:r>
        <w:r w:rsidR="00DD7D9A" w:rsidRPr="00ED1E7D">
          <w:rPr>
            <w:lang w:val="vi-VN"/>
          </w:rPr>
          <w:t>THUYẾT</w:t>
        </w:r>
      </w:ins>
      <w:bookmarkEnd w:id="196"/>
    </w:p>
    <w:p w14:paraId="6AA890BE" w14:textId="77777777" w:rsidR="0005475D" w:rsidRPr="00ED1E7D" w:rsidDel="00DD7D9A" w:rsidRDefault="0005475D">
      <w:pPr>
        <w:pStyle w:val="Heading2"/>
        <w:rPr>
          <w:del w:id="198" w:author="Linh Tran" w:date="2024-07-07T23:57:00Z" w16du:dateUtc="2024-07-07T16:57:00Z"/>
          <w:rFonts w:cs="Times New Roman"/>
          <w:rPrChange w:id="199" w:author="Trần Nhựt Linh" w:date="2024-07-08T09:15:00Z" w16du:dateUtc="2024-07-08T02:15:00Z">
            <w:rPr>
              <w:del w:id="200" w:author="Linh Tran" w:date="2024-07-07T23:57:00Z" w16du:dateUtc="2024-07-07T16:57:00Z"/>
              <w:szCs w:val="22"/>
            </w:rPr>
          </w:rPrChange>
        </w:rPr>
        <w:pPrChange w:id="201" w:author="Linh Tran" w:date="2024-07-08T00:02:00Z" w16du:dateUtc="2024-07-07T17:02:00Z">
          <w:pPr>
            <w:pStyle w:val="Heading2"/>
            <w:numPr>
              <w:ilvl w:val="0"/>
              <w:numId w:val="0"/>
            </w:numPr>
            <w:ind w:left="0" w:firstLine="0"/>
          </w:pPr>
        </w:pPrChange>
      </w:pPr>
      <w:bookmarkStart w:id="202" w:name="_Toc367742502"/>
      <w:del w:id="203" w:author="Linh Tran" w:date="2024-07-07T23:57:00Z" w16du:dateUtc="2024-07-07T16:57:00Z">
        <w:r w:rsidRPr="009434EA" w:rsidDel="00DD7D9A">
          <w:rPr>
            <w:rFonts w:cs="Times New Roman"/>
            <w:lang w:val="en-US"/>
          </w:rPr>
          <w:delText>Ch</w:delText>
        </w:r>
        <w:r w:rsidRPr="00ED1E7D" w:rsidDel="00DD7D9A">
          <w:rPr>
            <w:rFonts w:cs="Times New Roman"/>
            <w:lang w:val="en-US"/>
            <w:rPrChange w:id="204" w:author="Trần Nhựt Linh" w:date="2024-07-08T09:15:00Z" w16du:dateUtc="2024-07-08T02:15:00Z">
              <w:rPr>
                <w:lang w:val="en-US"/>
              </w:rPr>
            </w:rPrChange>
          </w:rPr>
          <w:delText>ủ đề cấp độ 2</w:delText>
        </w:r>
        <w:bookmarkStart w:id="205" w:name="_Toc171340461"/>
        <w:bookmarkStart w:id="206" w:name="_Toc171376627"/>
        <w:bookmarkStart w:id="207" w:name="_Toc171376704"/>
        <w:bookmarkStart w:id="208" w:name="_Toc171397251"/>
        <w:bookmarkEnd w:id="202"/>
        <w:bookmarkEnd w:id="205"/>
        <w:bookmarkEnd w:id="206"/>
        <w:bookmarkEnd w:id="207"/>
        <w:bookmarkEnd w:id="208"/>
      </w:del>
    </w:p>
    <w:p w14:paraId="168C955F" w14:textId="77777777" w:rsidR="00DD7D9A" w:rsidRPr="00ED1E7D" w:rsidRDefault="00DD7D9A">
      <w:pPr>
        <w:pStyle w:val="Heading2"/>
        <w:rPr>
          <w:ins w:id="209" w:author="Linh Tran" w:date="2024-07-07T23:58:00Z" w16du:dateUtc="2024-07-07T16:58:00Z"/>
          <w:rFonts w:cs="Times New Roman"/>
          <w:rPrChange w:id="210" w:author="Trần Nhựt Linh" w:date="2024-07-08T09:15:00Z" w16du:dateUtc="2024-07-08T02:15:00Z">
            <w:rPr>
              <w:ins w:id="211" w:author="Linh Tran" w:date="2024-07-07T23:58:00Z" w16du:dateUtc="2024-07-07T16:58:00Z"/>
            </w:rPr>
          </w:rPrChange>
        </w:rPr>
        <w:pPrChange w:id="212" w:author="Linh Tran" w:date="2024-07-08T00:02:00Z" w16du:dateUtc="2024-07-07T17:02:00Z">
          <w:pPr/>
        </w:pPrChange>
      </w:pPr>
      <w:bookmarkStart w:id="213" w:name="_Toc170995440"/>
      <w:bookmarkStart w:id="214" w:name="_Toc171397252"/>
      <w:ins w:id="215" w:author="Linh Tran" w:date="2024-07-07T23:58:00Z" w16du:dateUtc="2024-07-07T16:58:00Z">
        <w:r w:rsidRPr="00ED1E7D">
          <w:rPr>
            <w:rFonts w:cs="Times New Roman"/>
            <w:rPrChange w:id="216" w:author="Trần Nhựt Linh" w:date="2024-07-08T09:15:00Z" w16du:dateUtc="2024-07-08T02:15:00Z">
              <w:rPr>
                <w:rFonts w:eastAsiaTheme="minorHAnsi"/>
              </w:rPr>
            </w:rPrChange>
          </w:rPr>
          <w:t>Docker</w:t>
        </w:r>
        <w:bookmarkEnd w:id="213"/>
        <w:bookmarkEnd w:id="214"/>
      </w:ins>
    </w:p>
    <w:p w14:paraId="2A4B2346" w14:textId="1B31E6D2" w:rsidR="00DD7D9A" w:rsidRPr="00ED1E7D" w:rsidRDefault="00DD7D9A">
      <w:pPr>
        <w:pStyle w:val="Heading3"/>
        <w:rPr>
          <w:ins w:id="217" w:author="Linh Tran" w:date="2024-07-07T23:58:00Z" w16du:dateUtc="2024-07-07T16:58:00Z"/>
          <w:rFonts w:cs="Times New Roman"/>
          <w:szCs w:val="26"/>
          <w:rPrChange w:id="218" w:author="Trần Nhựt Linh" w:date="2024-07-08T09:15:00Z" w16du:dateUtc="2024-07-08T02:15:00Z">
            <w:rPr>
              <w:ins w:id="219" w:author="Linh Tran" w:date="2024-07-07T23:58:00Z" w16du:dateUtc="2024-07-07T16:58:00Z"/>
            </w:rPr>
          </w:rPrChange>
        </w:rPr>
        <w:pPrChange w:id="220" w:author="Linh Tran" w:date="2024-07-08T00:02:00Z" w16du:dateUtc="2024-07-07T17:02:00Z">
          <w:pPr/>
        </w:pPrChange>
      </w:pPr>
      <w:bookmarkStart w:id="221" w:name="_Toc170995441"/>
      <w:bookmarkStart w:id="222" w:name="_Toc171397253"/>
      <w:ins w:id="223" w:author="Linh Tran" w:date="2024-07-07T23:58:00Z" w16du:dateUtc="2024-07-07T16:58:00Z">
        <w:r w:rsidRPr="00ED1E7D">
          <w:rPr>
            <w:rFonts w:cs="Times New Roman"/>
            <w:szCs w:val="26"/>
            <w:rPrChange w:id="224" w:author="Trần Nhựt Linh" w:date="2024-07-08T09:15:00Z" w16du:dateUtc="2024-07-08T02:15:00Z">
              <w:rPr>
                <w:rFonts w:eastAsiaTheme="minorHAnsi"/>
              </w:rPr>
            </w:rPrChange>
          </w:rPr>
          <w:t>Giới thiệu</w:t>
        </w:r>
        <w:bookmarkEnd w:id="221"/>
        <w:bookmarkEnd w:id="222"/>
      </w:ins>
    </w:p>
    <w:p w14:paraId="1F94EC07" w14:textId="77777777" w:rsidR="00DD7D9A" w:rsidRPr="00ED1E7D" w:rsidRDefault="00DD7D9A" w:rsidP="00241112">
      <w:pPr>
        <w:rPr>
          <w:ins w:id="225" w:author="Linh Tran" w:date="2024-07-07T23:58:00Z" w16du:dateUtc="2024-07-07T16:58:00Z"/>
          <w:rFonts w:cs="Times New Roman"/>
          <w:szCs w:val="26"/>
          <w:rPrChange w:id="226" w:author="Trần Nhựt Linh" w:date="2024-07-08T09:15:00Z" w16du:dateUtc="2024-07-08T02:15:00Z">
            <w:rPr>
              <w:ins w:id="227" w:author="Linh Tran" w:date="2024-07-07T23:58:00Z" w16du:dateUtc="2024-07-07T16:58:00Z"/>
              <w:szCs w:val="26"/>
            </w:rPr>
          </w:rPrChange>
        </w:rPr>
      </w:pPr>
      <w:ins w:id="228" w:author="Linh Tran" w:date="2024-07-07T23:58:00Z" w16du:dateUtc="2024-07-07T16:58:00Z">
        <w:r w:rsidRPr="00ED1E7D">
          <w:rPr>
            <w:rFonts w:cs="Times New Roman"/>
            <w:szCs w:val="26"/>
            <w:rPrChange w:id="229" w:author="Trần Nhựt Linh" w:date="2024-07-08T09:15:00Z" w16du:dateUtc="2024-07-08T02:15:00Z">
              <w:rPr>
                <w:szCs w:val="26"/>
              </w:rPr>
            </w:rPrChange>
          </w:rPr>
          <w:t>Docker là một nền tảng mã nguồn mở để phát triển, vận hành và quản lý các ứng dụng trong các container. Docker giúp đóng gói ứng dụng và các thư viện đi kèm vào một container, đảm bảo tính nhất quán khi triển khai trên nhiều môi trường khác nhau.</w:t>
        </w:r>
      </w:ins>
    </w:p>
    <w:p w14:paraId="2F2F99D7" w14:textId="27E7A1A6" w:rsidR="00DD7D9A" w:rsidRPr="00ED1E7D" w:rsidRDefault="00DD7D9A">
      <w:pPr>
        <w:pStyle w:val="Heading3"/>
        <w:rPr>
          <w:ins w:id="230" w:author="Linh Tran" w:date="2024-07-07T23:58:00Z" w16du:dateUtc="2024-07-07T16:58:00Z"/>
          <w:rFonts w:cs="Times New Roman"/>
          <w:rPrChange w:id="231" w:author="Trần Nhựt Linh" w:date="2024-07-08T09:15:00Z" w16du:dateUtc="2024-07-08T02:15:00Z">
            <w:rPr>
              <w:ins w:id="232" w:author="Linh Tran" w:date="2024-07-07T23:58:00Z" w16du:dateUtc="2024-07-07T16:58:00Z"/>
            </w:rPr>
          </w:rPrChange>
        </w:rPr>
        <w:pPrChange w:id="233" w:author="Linh Tran" w:date="2024-07-08T00:02:00Z" w16du:dateUtc="2024-07-07T17:02:00Z">
          <w:pPr/>
        </w:pPrChange>
      </w:pPr>
      <w:bookmarkStart w:id="234" w:name="_Toc170995442"/>
      <w:bookmarkStart w:id="235" w:name="_Toc171397254"/>
      <w:ins w:id="236" w:author="Linh Tran" w:date="2024-07-07T23:58:00Z" w16du:dateUtc="2024-07-07T16:58:00Z">
        <w:r w:rsidRPr="00ED1E7D">
          <w:rPr>
            <w:rFonts w:cs="Times New Roman"/>
            <w:rPrChange w:id="237" w:author="Trần Nhựt Linh" w:date="2024-07-08T09:15:00Z" w16du:dateUtc="2024-07-08T02:15:00Z">
              <w:rPr>
                <w:rFonts w:eastAsiaTheme="minorHAnsi"/>
              </w:rPr>
            </w:rPrChange>
          </w:rPr>
          <w:t>Chức năng chính</w:t>
        </w:r>
        <w:bookmarkEnd w:id="234"/>
        <w:bookmarkEnd w:id="235"/>
      </w:ins>
    </w:p>
    <w:p w14:paraId="502DAA04" w14:textId="33C7F347" w:rsidR="00DD7D9A" w:rsidRPr="00CB687D" w:rsidRDefault="00DD7D9A">
      <w:pPr>
        <w:pStyle w:val="ListParagraph"/>
        <w:numPr>
          <w:ilvl w:val="0"/>
          <w:numId w:val="46"/>
        </w:numPr>
        <w:spacing w:line="360" w:lineRule="auto"/>
        <w:rPr>
          <w:ins w:id="238" w:author="Linh Tran" w:date="2024-07-07T23:58:00Z" w16du:dateUtc="2024-07-07T16:58:00Z"/>
          <w:lang w:val="vi-VN"/>
        </w:rPr>
        <w:pPrChange w:id="239" w:author="Linh Tran" w:date="2024-07-08T00:02:00Z" w16du:dateUtc="2024-07-07T17:02:00Z">
          <w:pPr/>
        </w:pPrChange>
      </w:pPr>
      <w:ins w:id="240" w:author="Linh Tran" w:date="2024-07-07T23:58:00Z" w16du:dateUtc="2024-07-07T16:58:00Z">
        <w:r w:rsidRPr="00ED1E7D">
          <w:rPr>
            <w:lang w:val="vi-VN"/>
            <w:rPrChange w:id="241" w:author="Trần Nhựt Linh" w:date="2024-07-08T09:15:00Z" w16du:dateUtc="2024-07-08T02:15:00Z">
              <w:rPr>
                <w:rFonts w:asciiTheme="majorHAnsi" w:hAnsiTheme="majorHAnsi"/>
              </w:rPr>
            </w:rPrChange>
          </w:rPr>
          <w:t>Containerization: Docker cho phép đóng gói ứng dụng và các thư viện đi kèm vào một container, đảm bảo ứng dụng có thể chạy ổn định trên bất kỳ môi trường nào.</w:t>
        </w:r>
      </w:ins>
    </w:p>
    <w:p w14:paraId="02E03E4A" w14:textId="15046162" w:rsidR="00DD7D9A" w:rsidRPr="00CB687D" w:rsidRDefault="00DD7D9A">
      <w:pPr>
        <w:pStyle w:val="ListParagraph"/>
        <w:numPr>
          <w:ilvl w:val="0"/>
          <w:numId w:val="46"/>
        </w:numPr>
        <w:spacing w:line="360" w:lineRule="auto"/>
        <w:rPr>
          <w:ins w:id="242" w:author="Linh Tran" w:date="2024-07-07T23:58:00Z" w16du:dateUtc="2024-07-07T16:58:00Z"/>
          <w:lang w:val="vi-VN"/>
        </w:rPr>
        <w:pPrChange w:id="243" w:author="Linh Tran" w:date="2024-07-08T00:02:00Z" w16du:dateUtc="2024-07-07T17:02:00Z">
          <w:pPr/>
        </w:pPrChange>
      </w:pPr>
      <w:ins w:id="244" w:author="Linh Tran" w:date="2024-07-07T23:58:00Z" w16du:dateUtc="2024-07-07T16:58:00Z">
        <w:r w:rsidRPr="00ED1E7D">
          <w:rPr>
            <w:lang w:val="vi-VN"/>
            <w:rPrChange w:id="245" w:author="Trần Nhựt Linh" w:date="2024-07-08T09:15:00Z" w16du:dateUtc="2024-07-08T02:15:00Z">
              <w:rPr>
                <w:rFonts w:asciiTheme="majorHAnsi" w:hAnsiTheme="majorHAnsi"/>
              </w:rPr>
            </w:rPrChange>
          </w:rPr>
          <w:t>Images: Docker sử dụng images làm đơn vị xây dựng và phân phối ứng dụng. Một image là một snapshot của một container tại một thời điểm cụ thể.</w:t>
        </w:r>
      </w:ins>
    </w:p>
    <w:p w14:paraId="6FC24065" w14:textId="4BA6AD5C" w:rsidR="00DD7D9A" w:rsidRPr="00ED1E7D" w:rsidRDefault="00DD7D9A">
      <w:pPr>
        <w:pStyle w:val="ListParagraph"/>
        <w:numPr>
          <w:ilvl w:val="0"/>
          <w:numId w:val="46"/>
        </w:numPr>
        <w:spacing w:line="360" w:lineRule="auto"/>
        <w:rPr>
          <w:ins w:id="246" w:author="Linh Tran" w:date="2024-07-07T23:58:00Z" w16du:dateUtc="2024-07-07T16:58:00Z"/>
        </w:rPr>
        <w:pPrChange w:id="247" w:author="Linh Tran" w:date="2024-07-08T00:02:00Z" w16du:dateUtc="2024-07-07T17:02:00Z">
          <w:pPr/>
        </w:pPrChange>
      </w:pPr>
      <w:ins w:id="248" w:author="Linh Tran" w:date="2024-07-07T23:58:00Z" w16du:dateUtc="2024-07-07T16:58:00Z">
        <w:r w:rsidRPr="00ED1E7D">
          <w:t>Registry: Docker Hub là một registry công cộng cho phép người dùng lưu trữ và chia sẻ images.</w:t>
        </w:r>
      </w:ins>
    </w:p>
    <w:p w14:paraId="13A02AC4" w14:textId="77777777" w:rsidR="00DD7D9A" w:rsidRPr="00ED1E7D" w:rsidRDefault="00DD7D9A">
      <w:pPr>
        <w:pStyle w:val="Heading2"/>
        <w:rPr>
          <w:ins w:id="249" w:author="Linh Tran" w:date="2024-07-07T23:58:00Z" w16du:dateUtc="2024-07-07T16:58:00Z"/>
          <w:rFonts w:cs="Times New Roman"/>
          <w:rPrChange w:id="250" w:author="Trần Nhựt Linh" w:date="2024-07-08T09:15:00Z" w16du:dateUtc="2024-07-08T02:15:00Z">
            <w:rPr>
              <w:ins w:id="251" w:author="Linh Tran" w:date="2024-07-07T23:58:00Z" w16du:dateUtc="2024-07-07T16:58:00Z"/>
            </w:rPr>
          </w:rPrChange>
        </w:rPr>
        <w:pPrChange w:id="252" w:author="Linh Tran" w:date="2024-07-08T00:03:00Z" w16du:dateUtc="2024-07-07T17:03:00Z">
          <w:pPr/>
        </w:pPrChange>
      </w:pPr>
      <w:bookmarkStart w:id="253" w:name="_Toc170995444"/>
      <w:bookmarkStart w:id="254" w:name="_Toc171397255"/>
      <w:ins w:id="255" w:author="Linh Tran" w:date="2024-07-07T23:58:00Z" w16du:dateUtc="2024-07-07T16:58:00Z">
        <w:r w:rsidRPr="00ED1E7D">
          <w:rPr>
            <w:rFonts w:cs="Times New Roman"/>
            <w:rPrChange w:id="256" w:author="Trần Nhựt Linh" w:date="2024-07-08T09:15:00Z" w16du:dateUtc="2024-07-08T02:15:00Z">
              <w:rPr>
                <w:rFonts w:eastAsiaTheme="minorHAnsi"/>
              </w:rPr>
            </w:rPrChange>
          </w:rPr>
          <w:t>Kubernetes</w:t>
        </w:r>
        <w:bookmarkEnd w:id="253"/>
        <w:bookmarkEnd w:id="254"/>
      </w:ins>
    </w:p>
    <w:p w14:paraId="02956FBB" w14:textId="12C63610" w:rsidR="00DD7D9A" w:rsidRPr="00ED1E7D" w:rsidRDefault="00DD7D9A">
      <w:pPr>
        <w:pStyle w:val="Heading3"/>
        <w:rPr>
          <w:ins w:id="257" w:author="Linh Tran" w:date="2024-07-07T23:58:00Z" w16du:dateUtc="2024-07-07T16:58:00Z"/>
          <w:rFonts w:cs="Times New Roman"/>
          <w:rPrChange w:id="258" w:author="Trần Nhựt Linh" w:date="2024-07-08T09:15:00Z" w16du:dateUtc="2024-07-08T02:15:00Z">
            <w:rPr>
              <w:ins w:id="259" w:author="Linh Tran" w:date="2024-07-07T23:58:00Z" w16du:dateUtc="2024-07-07T16:58:00Z"/>
            </w:rPr>
          </w:rPrChange>
        </w:rPr>
        <w:pPrChange w:id="260" w:author="Linh Tran" w:date="2024-07-08T00:03:00Z" w16du:dateUtc="2024-07-07T17:03:00Z">
          <w:pPr/>
        </w:pPrChange>
      </w:pPr>
      <w:bookmarkStart w:id="261" w:name="_Toc170995445"/>
      <w:bookmarkStart w:id="262" w:name="_Toc171397256"/>
      <w:ins w:id="263" w:author="Linh Tran" w:date="2024-07-07T23:58:00Z" w16du:dateUtc="2024-07-07T16:58:00Z">
        <w:r w:rsidRPr="00ED1E7D">
          <w:rPr>
            <w:rFonts w:cs="Times New Roman"/>
            <w:rPrChange w:id="264" w:author="Trần Nhựt Linh" w:date="2024-07-08T09:15:00Z" w16du:dateUtc="2024-07-08T02:15:00Z">
              <w:rPr>
                <w:rFonts w:eastAsiaTheme="minorHAnsi"/>
              </w:rPr>
            </w:rPrChange>
          </w:rPr>
          <w:t>Giới thiệu</w:t>
        </w:r>
        <w:bookmarkEnd w:id="261"/>
        <w:bookmarkEnd w:id="262"/>
      </w:ins>
    </w:p>
    <w:p w14:paraId="39EC1A32" w14:textId="77777777" w:rsidR="00DD7D9A" w:rsidRPr="00ED1E7D" w:rsidRDefault="00DD7D9A" w:rsidP="00241112">
      <w:pPr>
        <w:rPr>
          <w:ins w:id="265" w:author="Linh Tran" w:date="2024-07-07T23:58:00Z" w16du:dateUtc="2024-07-07T16:58:00Z"/>
          <w:rFonts w:cs="Times New Roman"/>
          <w:szCs w:val="26"/>
          <w:rPrChange w:id="266" w:author="Trần Nhựt Linh" w:date="2024-07-08T09:15:00Z" w16du:dateUtc="2024-07-08T02:15:00Z">
            <w:rPr>
              <w:ins w:id="267" w:author="Linh Tran" w:date="2024-07-07T23:58:00Z" w16du:dateUtc="2024-07-07T16:58:00Z"/>
              <w:szCs w:val="26"/>
            </w:rPr>
          </w:rPrChange>
        </w:rPr>
      </w:pPr>
      <w:ins w:id="268" w:author="Linh Tran" w:date="2024-07-07T23:58:00Z" w16du:dateUtc="2024-07-07T16:58:00Z">
        <w:r w:rsidRPr="00ED1E7D">
          <w:rPr>
            <w:rFonts w:cs="Times New Roman"/>
            <w:szCs w:val="26"/>
            <w:rPrChange w:id="269" w:author="Trần Nhựt Linh" w:date="2024-07-08T09:15:00Z" w16du:dateUtc="2024-07-08T02:15:00Z">
              <w:rPr>
                <w:szCs w:val="26"/>
              </w:rPr>
            </w:rPrChange>
          </w:rPr>
          <w:t>Kubernetes (K8s) là một nền tảng mã nguồn mở để quản lý container, giúp tự động hóa việc triển khai, scaling, và quản lý các ứng dụng container.</w:t>
        </w:r>
      </w:ins>
    </w:p>
    <w:p w14:paraId="31B5D206" w14:textId="2232E842" w:rsidR="00DD7D9A" w:rsidRPr="00ED1E7D" w:rsidRDefault="00DD7D9A">
      <w:pPr>
        <w:pStyle w:val="Heading3"/>
        <w:rPr>
          <w:ins w:id="270" w:author="Linh Tran" w:date="2024-07-07T23:58:00Z" w16du:dateUtc="2024-07-07T16:58:00Z"/>
          <w:rFonts w:cs="Times New Roman"/>
          <w:rPrChange w:id="271" w:author="Trần Nhựt Linh" w:date="2024-07-08T09:15:00Z" w16du:dateUtc="2024-07-08T02:15:00Z">
            <w:rPr>
              <w:ins w:id="272" w:author="Linh Tran" w:date="2024-07-07T23:58:00Z" w16du:dateUtc="2024-07-07T16:58:00Z"/>
            </w:rPr>
          </w:rPrChange>
        </w:rPr>
        <w:pPrChange w:id="273" w:author="Linh Tran" w:date="2024-07-08T00:03:00Z" w16du:dateUtc="2024-07-07T17:03:00Z">
          <w:pPr/>
        </w:pPrChange>
      </w:pPr>
      <w:bookmarkStart w:id="274" w:name="_Toc170995446"/>
      <w:bookmarkStart w:id="275" w:name="_Toc171397257"/>
      <w:ins w:id="276" w:author="Linh Tran" w:date="2024-07-07T23:58:00Z" w16du:dateUtc="2024-07-07T16:58:00Z">
        <w:r w:rsidRPr="00ED1E7D">
          <w:rPr>
            <w:rFonts w:cs="Times New Roman"/>
            <w:rPrChange w:id="277" w:author="Trần Nhựt Linh" w:date="2024-07-08T09:15:00Z" w16du:dateUtc="2024-07-08T02:15:00Z">
              <w:rPr>
                <w:rFonts w:eastAsiaTheme="minorHAnsi"/>
              </w:rPr>
            </w:rPrChange>
          </w:rPr>
          <w:t>Chức năng chính</w:t>
        </w:r>
        <w:bookmarkEnd w:id="274"/>
        <w:bookmarkEnd w:id="275"/>
      </w:ins>
    </w:p>
    <w:p w14:paraId="27470334" w14:textId="6ABC1146" w:rsidR="00DD7D9A" w:rsidRPr="00ED1E7D" w:rsidRDefault="00DD7D9A">
      <w:pPr>
        <w:pStyle w:val="ListParagraph"/>
        <w:numPr>
          <w:ilvl w:val="0"/>
          <w:numId w:val="47"/>
        </w:numPr>
        <w:spacing w:line="360" w:lineRule="auto"/>
        <w:rPr>
          <w:ins w:id="278" w:author="Linh Tran" w:date="2024-07-07T23:58:00Z" w16du:dateUtc="2024-07-07T16:58:00Z"/>
        </w:rPr>
        <w:pPrChange w:id="279" w:author="Linh Tran" w:date="2024-07-08T00:04:00Z" w16du:dateUtc="2024-07-07T17:04:00Z">
          <w:pPr/>
        </w:pPrChange>
      </w:pPr>
      <w:ins w:id="280" w:author="Linh Tran" w:date="2024-07-07T23:58:00Z" w16du:dateUtc="2024-07-07T16:58:00Z">
        <w:r w:rsidRPr="00ED1E7D">
          <w:t>Orchestration: Tự động hóa việc triển khai, quản lý và scaling của các container.</w:t>
        </w:r>
      </w:ins>
    </w:p>
    <w:p w14:paraId="6A529F41" w14:textId="1F4D2A0F" w:rsidR="00DD7D9A" w:rsidRPr="00ED1E7D" w:rsidRDefault="00DD7D9A">
      <w:pPr>
        <w:pStyle w:val="ListParagraph"/>
        <w:numPr>
          <w:ilvl w:val="0"/>
          <w:numId w:val="47"/>
        </w:numPr>
        <w:spacing w:line="360" w:lineRule="auto"/>
        <w:rPr>
          <w:ins w:id="281" w:author="Linh Tran" w:date="2024-07-07T23:58:00Z" w16du:dateUtc="2024-07-07T16:58:00Z"/>
        </w:rPr>
        <w:pPrChange w:id="282" w:author="Linh Tran" w:date="2024-07-08T00:04:00Z" w16du:dateUtc="2024-07-07T17:04:00Z">
          <w:pPr/>
        </w:pPrChange>
      </w:pPr>
      <w:ins w:id="283" w:author="Linh Tran" w:date="2024-07-07T23:58:00Z" w16du:dateUtc="2024-07-07T16:58:00Z">
        <w:r w:rsidRPr="00ED1E7D">
          <w:t>Self-healing: Tự động khởi động lại các container bị lỗi, thay thế các container bị chết, và quản lý trạng thái của ứng dụng.</w:t>
        </w:r>
      </w:ins>
    </w:p>
    <w:p w14:paraId="7EB477BF" w14:textId="4462E1E9" w:rsidR="00DD7D9A" w:rsidRPr="00ED1E7D" w:rsidRDefault="00DD7D9A">
      <w:pPr>
        <w:pStyle w:val="ListParagraph"/>
        <w:numPr>
          <w:ilvl w:val="0"/>
          <w:numId w:val="47"/>
        </w:numPr>
        <w:spacing w:line="360" w:lineRule="auto"/>
        <w:rPr>
          <w:ins w:id="284" w:author="Linh Tran" w:date="2024-07-07T23:58:00Z" w16du:dateUtc="2024-07-07T16:58:00Z"/>
        </w:rPr>
        <w:pPrChange w:id="285" w:author="Linh Tran" w:date="2024-07-08T00:04:00Z" w16du:dateUtc="2024-07-07T17:04:00Z">
          <w:pPr/>
        </w:pPrChange>
      </w:pPr>
      <w:ins w:id="286" w:author="Linh Tran" w:date="2024-07-07T23:58:00Z" w16du:dateUtc="2024-07-07T16:58:00Z">
        <w:r w:rsidRPr="00ED1E7D">
          <w:t>Load balancing: Phân phối lưu lượng mạng đến các container một cách tự động và cân bằng.</w:t>
        </w:r>
      </w:ins>
    </w:p>
    <w:p w14:paraId="417B8564" w14:textId="77777777" w:rsidR="00DD7D9A" w:rsidRPr="00ED1E7D" w:rsidRDefault="00DD7D9A">
      <w:pPr>
        <w:pStyle w:val="Heading2"/>
        <w:rPr>
          <w:ins w:id="287" w:author="Linh Tran" w:date="2024-07-07T23:58:00Z" w16du:dateUtc="2024-07-07T16:58:00Z"/>
          <w:rFonts w:cs="Times New Roman"/>
          <w:rPrChange w:id="288" w:author="Trần Nhựt Linh" w:date="2024-07-08T09:15:00Z" w16du:dateUtc="2024-07-08T02:15:00Z">
            <w:rPr>
              <w:ins w:id="289" w:author="Linh Tran" w:date="2024-07-07T23:58:00Z" w16du:dateUtc="2024-07-07T16:58:00Z"/>
            </w:rPr>
          </w:rPrChange>
        </w:rPr>
        <w:pPrChange w:id="290" w:author="Linh Tran" w:date="2024-07-08T00:04:00Z" w16du:dateUtc="2024-07-07T17:04:00Z">
          <w:pPr/>
        </w:pPrChange>
      </w:pPr>
      <w:bookmarkStart w:id="291" w:name="_Toc170995448"/>
      <w:bookmarkStart w:id="292" w:name="_Toc171397258"/>
      <w:ins w:id="293" w:author="Linh Tran" w:date="2024-07-07T23:58:00Z" w16du:dateUtc="2024-07-07T16:58:00Z">
        <w:r w:rsidRPr="00ED1E7D">
          <w:rPr>
            <w:rFonts w:cs="Times New Roman"/>
            <w:rPrChange w:id="294" w:author="Trần Nhựt Linh" w:date="2024-07-08T09:15:00Z" w16du:dateUtc="2024-07-08T02:15:00Z">
              <w:rPr>
                <w:rFonts w:eastAsiaTheme="minorHAnsi"/>
              </w:rPr>
            </w:rPrChange>
          </w:rPr>
          <w:lastRenderedPageBreak/>
          <w:t>SonarQube/SonarCloud</w:t>
        </w:r>
        <w:bookmarkEnd w:id="291"/>
        <w:bookmarkEnd w:id="292"/>
      </w:ins>
    </w:p>
    <w:p w14:paraId="3AB91A48" w14:textId="079E1E46" w:rsidR="00DD7D9A" w:rsidRPr="00ED1E7D" w:rsidRDefault="00DD7D9A">
      <w:pPr>
        <w:pStyle w:val="Heading3"/>
        <w:rPr>
          <w:ins w:id="295" w:author="Linh Tran" w:date="2024-07-07T23:58:00Z" w16du:dateUtc="2024-07-07T16:58:00Z"/>
          <w:rFonts w:cs="Times New Roman"/>
          <w:rPrChange w:id="296" w:author="Trần Nhựt Linh" w:date="2024-07-08T09:15:00Z" w16du:dateUtc="2024-07-08T02:15:00Z">
            <w:rPr>
              <w:ins w:id="297" w:author="Linh Tran" w:date="2024-07-07T23:58:00Z" w16du:dateUtc="2024-07-07T16:58:00Z"/>
            </w:rPr>
          </w:rPrChange>
        </w:rPr>
        <w:pPrChange w:id="298" w:author="Linh Tran" w:date="2024-07-08T00:05:00Z" w16du:dateUtc="2024-07-07T17:05:00Z">
          <w:pPr/>
        </w:pPrChange>
      </w:pPr>
      <w:bookmarkStart w:id="299" w:name="_Toc170995449"/>
      <w:bookmarkStart w:id="300" w:name="_Toc171397259"/>
      <w:ins w:id="301" w:author="Linh Tran" w:date="2024-07-07T23:58:00Z" w16du:dateUtc="2024-07-07T16:58:00Z">
        <w:r w:rsidRPr="00ED1E7D">
          <w:rPr>
            <w:rFonts w:cs="Times New Roman"/>
            <w:rPrChange w:id="302" w:author="Trần Nhựt Linh" w:date="2024-07-08T09:15:00Z" w16du:dateUtc="2024-07-08T02:15:00Z">
              <w:rPr>
                <w:rFonts w:eastAsiaTheme="minorHAnsi"/>
              </w:rPr>
            </w:rPrChange>
          </w:rPr>
          <w:t>Giới thiệu</w:t>
        </w:r>
        <w:bookmarkEnd w:id="299"/>
        <w:bookmarkEnd w:id="300"/>
      </w:ins>
    </w:p>
    <w:p w14:paraId="6A320489" w14:textId="77777777" w:rsidR="00DD7D9A" w:rsidRPr="00ED1E7D" w:rsidRDefault="00DD7D9A" w:rsidP="00241112">
      <w:pPr>
        <w:rPr>
          <w:ins w:id="303" w:author="Linh Tran" w:date="2024-07-07T23:58:00Z" w16du:dateUtc="2024-07-07T16:58:00Z"/>
          <w:rFonts w:cs="Times New Roman"/>
          <w:szCs w:val="26"/>
          <w:rPrChange w:id="304" w:author="Trần Nhựt Linh" w:date="2024-07-08T09:15:00Z" w16du:dateUtc="2024-07-08T02:15:00Z">
            <w:rPr>
              <w:ins w:id="305" w:author="Linh Tran" w:date="2024-07-07T23:58:00Z" w16du:dateUtc="2024-07-07T16:58:00Z"/>
              <w:szCs w:val="26"/>
            </w:rPr>
          </w:rPrChange>
        </w:rPr>
      </w:pPr>
      <w:ins w:id="306" w:author="Linh Tran" w:date="2024-07-07T23:58:00Z" w16du:dateUtc="2024-07-07T16:58:00Z">
        <w:r w:rsidRPr="00ED1E7D">
          <w:rPr>
            <w:rFonts w:cs="Times New Roman"/>
            <w:szCs w:val="26"/>
            <w:rPrChange w:id="307" w:author="Trần Nhựt Linh" w:date="2024-07-08T09:15:00Z" w16du:dateUtc="2024-07-08T02:15:00Z">
              <w:rPr>
                <w:szCs w:val="26"/>
              </w:rPr>
            </w:rPrChange>
          </w:rPr>
          <w:t>SonarQube là một nền tảng mã nguồn mở để phân tích và đo lường chất lượng source code, giúp các team Development quản lý chất lượng source code một cách liên tục.</w:t>
        </w:r>
      </w:ins>
    </w:p>
    <w:p w14:paraId="1BE4E772" w14:textId="48797CFF" w:rsidR="00DD7D9A" w:rsidRPr="00ED1E7D" w:rsidRDefault="00DD7D9A">
      <w:pPr>
        <w:pStyle w:val="Heading3"/>
        <w:rPr>
          <w:ins w:id="308" w:author="Linh Tran" w:date="2024-07-07T23:58:00Z" w16du:dateUtc="2024-07-07T16:58:00Z"/>
          <w:rFonts w:cs="Times New Roman"/>
          <w:rPrChange w:id="309" w:author="Trần Nhựt Linh" w:date="2024-07-08T09:15:00Z" w16du:dateUtc="2024-07-08T02:15:00Z">
            <w:rPr>
              <w:ins w:id="310" w:author="Linh Tran" w:date="2024-07-07T23:58:00Z" w16du:dateUtc="2024-07-07T16:58:00Z"/>
            </w:rPr>
          </w:rPrChange>
        </w:rPr>
        <w:pPrChange w:id="311" w:author="Linh Tran" w:date="2024-07-08T00:05:00Z" w16du:dateUtc="2024-07-07T17:05:00Z">
          <w:pPr/>
        </w:pPrChange>
      </w:pPr>
      <w:bookmarkStart w:id="312" w:name="_Toc170995450"/>
      <w:bookmarkStart w:id="313" w:name="_Toc171397260"/>
      <w:ins w:id="314" w:author="Linh Tran" w:date="2024-07-07T23:58:00Z" w16du:dateUtc="2024-07-07T16:58:00Z">
        <w:r w:rsidRPr="00ED1E7D">
          <w:rPr>
            <w:rFonts w:cs="Times New Roman"/>
            <w:rPrChange w:id="315" w:author="Trần Nhựt Linh" w:date="2024-07-08T09:15:00Z" w16du:dateUtc="2024-07-08T02:15:00Z">
              <w:rPr>
                <w:rFonts w:eastAsiaTheme="minorHAnsi"/>
              </w:rPr>
            </w:rPrChange>
          </w:rPr>
          <w:t>Chức năng chính</w:t>
        </w:r>
        <w:bookmarkEnd w:id="312"/>
        <w:bookmarkEnd w:id="313"/>
      </w:ins>
    </w:p>
    <w:p w14:paraId="378FB491" w14:textId="14BA834F" w:rsidR="00DD7D9A" w:rsidRPr="00CB687D" w:rsidRDefault="00DD7D9A">
      <w:pPr>
        <w:pStyle w:val="ListParagraph"/>
        <w:numPr>
          <w:ilvl w:val="0"/>
          <w:numId w:val="48"/>
        </w:numPr>
        <w:spacing w:line="360" w:lineRule="auto"/>
        <w:rPr>
          <w:ins w:id="316" w:author="Linh Tran" w:date="2024-07-07T23:58:00Z" w16du:dateUtc="2024-07-07T16:58:00Z"/>
          <w:lang w:val="vi-VN"/>
        </w:rPr>
        <w:pPrChange w:id="317" w:author="Linh Tran" w:date="2024-07-08T00:05:00Z" w16du:dateUtc="2024-07-07T17:05:00Z">
          <w:pPr/>
        </w:pPrChange>
      </w:pPr>
      <w:ins w:id="318" w:author="Linh Tran" w:date="2024-07-07T23:58:00Z" w16du:dateUtc="2024-07-07T16:58:00Z">
        <w:r w:rsidRPr="00ED1E7D">
          <w:rPr>
            <w:lang w:val="vi-VN"/>
            <w:rPrChange w:id="319" w:author="Trần Nhựt Linh" w:date="2024-07-08T09:15:00Z" w16du:dateUtc="2024-07-08T02:15:00Z">
              <w:rPr>
                <w:rFonts w:asciiTheme="majorHAnsi" w:hAnsiTheme="majorHAnsi"/>
              </w:rPr>
            </w:rPrChange>
          </w:rPr>
          <w:t>Phân tích code: SonarQube kiểm tra mã nguồn để phát hiện lỗi, lỗ hổng bảo mật, và các vấn đề về chất lượng code như code smells, technical debt.</w:t>
        </w:r>
      </w:ins>
    </w:p>
    <w:p w14:paraId="1F0EE257" w14:textId="114E84DA" w:rsidR="00DD7D9A" w:rsidRPr="00CB687D" w:rsidRDefault="00DD7D9A">
      <w:pPr>
        <w:pStyle w:val="ListParagraph"/>
        <w:numPr>
          <w:ilvl w:val="0"/>
          <w:numId w:val="48"/>
        </w:numPr>
        <w:spacing w:line="360" w:lineRule="auto"/>
        <w:rPr>
          <w:ins w:id="320" w:author="Linh Tran" w:date="2024-07-07T23:58:00Z" w16du:dateUtc="2024-07-07T16:58:00Z"/>
          <w:lang w:val="vi-VN"/>
        </w:rPr>
        <w:pPrChange w:id="321" w:author="Linh Tran" w:date="2024-07-08T00:05:00Z" w16du:dateUtc="2024-07-07T17:05:00Z">
          <w:pPr/>
        </w:pPrChange>
      </w:pPr>
      <w:ins w:id="322" w:author="Linh Tran" w:date="2024-07-07T23:58:00Z" w16du:dateUtc="2024-07-07T16:58:00Z">
        <w:r w:rsidRPr="00ED1E7D">
          <w:rPr>
            <w:lang w:val="vi-VN"/>
            <w:rPrChange w:id="323" w:author="Trần Nhựt Linh" w:date="2024-07-08T09:15:00Z" w16du:dateUtc="2024-07-08T02:15:00Z">
              <w:rPr>
                <w:rFonts w:asciiTheme="majorHAnsi" w:hAnsiTheme="majorHAnsi"/>
              </w:rPr>
            </w:rPrChange>
          </w:rPr>
          <w:t>Báo cáo chi tiết: SonarQube cung cấp các báo cáo chi tiết về chất lượng source code với các chỉ số quan trọng.</w:t>
        </w:r>
      </w:ins>
    </w:p>
    <w:p w14:paraId="3A83A068" w14:textId="77777777" w:rsidR="00DD7D9A" w:rsidRPr="00ED1E7D" w:rsidRDefault="00DD7D9A">
      <w:pPr>
        <w:pStyle w:val="Heading2"/>
        <w:rPr>
          <w:ins w:id="324" w:author="Linh Tran" w:date="2024-07-07T23:58:00Z" w16du:dateUtc="2024-07-07T16:58:00Z"/>
          <w:rFonts w:cs="Times New Roman"/>
          <w:rPrChange w:id="325" w:author="Trần Nhựt Linh" w:date="2024-07-08T09:15:00Z" w16du:dateUtc="2024-07-08T02:15:00Z">
            <w:rPr>
              <w:ins w:id="326" w:author="Linh Tran" w:date="2024-07-07T23:58:00Z" w16du:dateUtc="2024-07-07T16:58:00Z"/>
            </w:rPr>
          </w:rPrChange>
        </w:rPr>
        <w:pPrChange w:id="327" w:author="Linh Tran" w:date="2024-07-08T00:06:00Z" w16du:dateUtc="2024-07-07T17:06:00Z">
          <w:pPr/>
        </w:pPrChange>
      </w:pPr>
      <w:bookmarkStart w:id="328" w:name="_Toc170995452"/>
      <w:bookmarkStart w:id="329" w:name="_Toc171397261"/>
      <w:ins w:id="330" w:author="Linh Tran" w:date="2024-07-07T23:58:00Z" w16du:dateUtc="2024-07-07T16:58:00Z">
        <w:r w:rsidRPr="00ED1E7D">
          <w:rPr>
            <w:rFonts w:cs="Times New Roman"/>
            <w:rPrChange w:id="331" w:author="Trần Nhựt Linh" w:date="2024-07-08T09:15:00Z" w16du:dateUtc="2024-07-08T02:15:00Z">
              <w:rPr>
                <w:rFonts w:eastAsiaTheme="minorHAnsi"/>
              </w:rPr>
            </w:rPrChange>
          </w:rPr>
          <w:t>Github Actions</w:t>
        </w:r>
        <w:bookmarkEnd w:id="328"/>
        <w:bookmarkEnd w:id="329"/>
      </w:ins>
    </w:p>
    <w:p w14:paraId="66AD9B28" w14:textId="27B7F4F7" w:rsidR="00DD7D9A" w:rsidRPr="00ED1E7D" w:rsidRDefault="00DD7D9A">
      <w:pPr>
        <w:pStyle w:val="Heading3"/>
        <w:rPr>
          <w:ins w:id="332" w:author="Linh Tran" w:date="2024-07-07T23:58:00Z" w16du:dateUtc="2024-07-07T16:58:00Z"/>
          <w:rFonts w:cs="Times New Roman"/>
          <w:rPrChange w:id="333" w:author="Trần Nhựt Linh" w:date="2024-07-08T09:15:00Z" w16du:dateUtc="2024-07-08T02:15:00Z">
            <w:rPr>
              <w:ins w:id="334" w:author="Linh Tran" w:date="2024-07-07T23:58:00Z" w16du:dateUtc="2024-07-07T16:58:00Z"/>
            </w:rPr>
          </w:rPrChange>
        </w:rPr>
        <w:pPrChange w:id="335" w:author="Linh Tran" w:date="2024-07-08T00:06:00Z" w16du:dateUtc="2024-07-07T17:06:00Z">
          <w:pPr/>
        </w:pPrChange>
      </w:pPr>
      <w:bookmarkStart w:id="336" w:name="_Toc170995453"/>
      <w:bookmarkStart w:id="337" w:name="_Toc171397262"/>
      <w:ins w:id="338" w:author="Linh Tran" w:date="2024-07-07T23:58:00Z" w16du:dateUtc="2024-07-07T16:58:00Z">
        <w:r w:rsidRPr="00ED1E7D">
          <w:rPr>
            <w:rFonts w:cs="Times New Roman"/>
            <w:rPrChange w:id="339" w:author="Trần Nhựt Linh" w:date="2024-07-08T09:15:00Z" w16du:dateUtc="2024-07-08T02:15:00Z">
              <w:rPr>
                <w:rFonts w:eastAsiaTheme="minorHAnsi"/>
              </w:rPr>
            </w:rPrChange>
          </w:rPr>
          <w:t>Giới thiệu</w:t>
        </w:r>
        <w:bookmarkEnd w:id="336"/>
        <w:bookmarkEnd w:id="337"/>
      </w:ins>
    </w:p>
    <w:p w14:paraId="2D264485" w14:textId="77777777" w:rsidR="00DD7D9A" w:rsidRPr="00ED1E7D" w:rsidRDefault="00DD7D9A" w:rsidP="00241112">
      <w:pPr>
        <w:rPr>
          <w:ins w:id="340" w:author="Linh Tran" w:date="2024-07-07T23:58:00Z" w16du:dateUtc="2024-07-07T16:58:00Z"/>
          <w:rFonts w:cs="Times New Roman"/>
          <w:szCs w:val="26"/>
          <w:rPrChange w:id="341" w:author="Trần Nhựt Linh" w:date="2024-07-08T09:15:00Z" w16du:dateUtc="2024-07-08T02:15:00Z">
            <w:rPr>
              <w:ins w:id="342" w:author="Linh Tran" w:date="2024-07-07T23:58:00Z" w16du:dateUtc="2024-07-07T16:58:00Z"/>
            </w:rPr>
          </w:rPrChange>
        </w:rPr>
      </w:pPr>
      <w:ins w:id="343" w:author="Linh Tran" w:date="2024-07-07T23:58:00Z" w16du:dateUtc="2024-07-07T16:58:00Z">
        <w:r w:rsidRPr="00ED1E7D">
          <w:rPr>
            <w:rFonts w:cs="Times New Roman"/>
            <w:szCs w:val="26"/>
            <w:rPrChange w:id="344" w:author="Trần Nhựt Linh" w:date="2024-07-08T09:15:00Z" w16du:dateUtc="2024-07-08T02:15:00Z">
              <w:rPr/>
            </w:rPrChange>
          </w:rPr>
          <w:t>GitHub Actions là một nền tảng tích hợp liên tục và phân phối liên tục (CI/CD) cho phép tự động hóa quy trình xây dựng, kiểm tra và triển khai và có thể tạo các workflow để xây dựng và kiểm tra mọi pull request đến kho lưu trữ, hoặc triển khai các pull request đã được hợp nhất lên môi trường sản xuất.</w:t>
        </w:r>
      </w:ins>
    </w:p>
    <w:p w14:paraId="301F66E1" w14:textId="0A0B1803" w:rsidR="00DD7D9A" w:rsidRPr="00ED1E7D" w:rsidRDefault="00DD7D9A">
      <w:pPr>
        <w:pStyle w:val="Heading3"/>
        <w:rPr>
          <w:ins w:id="345" w:author="Linh Tran" w:date="2024-07-07T23:58:00Z" w16du:dateUtc="2024-07-07T16:58:00Z"/>
          <w:rFonts w:cs="Times New Roman"/>
          <w:rPrChange w:id="346" w:author="Trần Nhựt Linh" w:date="2024-07-08T09:15:00Z" w16du:dateUtc="2024-07-08T02:15:00Z">
            <w:rPr>
              <w:ins w:id="347" w:author="Linh Tran" w:date="2024-07-07T23:58:00Z" w16du:dateUtc="2024-07-07T16:58:00Z"/>
            </w:rPr>
          </w:rPrChange>
        </w:rPr>
        <w:pPrChange w:id="348" w:author="Linh Tran" w:date="2024-07-08T00:06:00Z" w16du:dateUtc="2024-07-07T17:06:00Z">
          <w:pPr/>
        </w:pPrChange>
      </w:pPr>
      <w:bookmarkStart w:id="349" w:name="_Toc170995454"/>
      <w:bookmarkStart w:id="350" w:name="_Toc171397263"/>
      <w:ins w:id="351" w:author="Linh Tran" w:date="2024-07-07T23:58:00Z" w16du:dateUtc="2024-07-07T16:58:00Z">
        <w:r w:rsidRPr="00ED1E7D">
          <w:rPr>
            <w:rFonts w:cs="Times New Roman"/>
            <w:rPrChange w:id="352" w:author="Trần Nhựt Linh" w:date="2024-07-08T09:15:00Z" w16du:dateUtc="2024-07-08T02:15:00Z">
              <w:rPr>
                <w:rFonts w:eastAsiaTheme="minorHAnsi"/>
              </w:rPr>
            </w:rPrChange>
          </w:rPr>
          <w:t>Chức năng chính</w:t>
        </w:r>
        <w:bookmarkEnd w:id="349"/>
        <w:bookmarkEnd w:id="350"/>
      </w:ins>
    </w:p>
    <w:p w14:paraId="3FBA80EF" w14:textId="04ACC338" w:rsidR="00DD7D9A" w:rsidRPr="00ED1E7D" w:rsidRDefault="00DD7D9A">
      <w:pPr>
        <w:pStyle w:val="ListParagraph"/>
        <w:numPr>
          <w:ilvl w:val="0"/>
          <w:numId w:val="49"/>
        </w:numPr>
        <w:spacing w:line="360" w:lineRule="auto"/>
        <w:rPr>
          <w:ins w:id="353" w:author="Linh Tran" w:date="2024-07-07T23:58:00Z" w16du:dateUtc="2024-07-07T16:58:00Z"/>
        </w:rPr>
        <w:pPrChange w:id="354" w:author="Linh Tran" w:date="2024-07-08T00:06:00Z" w16du:dateUtc="2024-07-07T17:06:00Z">
          <w:pPr/>
        </w:pPrChange>
      </w:pPr>
      <w:ins w:id="355" w:author="Linh Tran" w:date="2024-07-07T23:58:00Z" w16du:dateUtc="2024-07-07T16:58:00Z">
        <w:r w:rsidRPr="00ED1E7D">
          <w:t>CI (Continuous Integration): Tự động xây dựng và kiểm thử source code mỗi khi có thay đổi.</w:t>
        </w:r>
      </w:ins>
    </w:p>
    <w:p w14:paraId="70F11754" w14:textId="142A31FB" w:rsidR="00DD7D9A" w:rsidRPr="00ED1E7D" w:rsidRDefault="00DD7D9A">
      <w:pPr>
        <w:pStyle w:val="ListParagraph"/>
        <w:numPr>
          <w:ilvl w:val="0"/>
          <w:numId w:val="49"/>
        </w:numPr>
        <w:spacing w:line="360" w:lineRule="auto"/>
        <w:rPr>
          <w:ins w:id="356" w:author="Linh Tran" w:date="2024-07-07T23:58:00Z" w16du:dateUtc="2024-07-07T16:58:00Z"/>
        </w:rPr>
        <w:pPrChange w:id="357" w:author="Linh Tran" w:date="2024-07-08T00:06:00Z" w16du:dateUtc="2024-07-07T17:06:00Z">
          <w:pPr/>
        </w:pPrChange>
      </w:pPr>
      <w:ins w:id="358" w:author="Linh Tran" w:date="2024-07-07T23:58:00Z" w16du:dateUtc="2024-07-07T16:58:00Z">
        <w:r w:rsidRPr="00ED1E7D">
          <w:t>CD (Continuous Delivery/Deployment): Tự động triển khai ứng dụng lên các môi trường khác nhau sau khi kiểm thử thành công.</w:t>
        </w:r>
      </w:ins>
    </w:p>
    <w:p w14:paraId="6C18EECB" w14:textId="43660321" w:rsidR="00DD7D9A" w:rsidRPr="00ED1E7D" w:rsidRDefault="00DD7D9A">
      <w:pPr>
        <w:pStyle w:val="ListParagraph"/>
        <w:numPr>
          <w:ilvl w:val="0"/>
          <w:numId w:val="49"/>
        </w:numPr>
        <w:spacing w:line="360" w:lineRule="auto"/>
        <w:rPr>
          <w:ins w:id="359" w:author="Linh Tran" w:date="2024-07-07T23:58:00Z" w16du:dateUtc="2024-07-07T16:58:00Z"/>
        </w:rPr>
        <w:pPrChange w:id="360" w:author="Linh Tran" w:date="2024-07-08T00:06:00Z" w16du:dateUtc="2024-07-07T17:06:00Z">
          <w:pPr/>
        </w:pPrChange>
      </w:pPr>
      <w:ins w:id="361" w:author="Linh Tran" w:date="2024-07-07T23:58:00Z" w16du:dateUtc="2024-07-07T16:58:00Z">
        <w:r w:rsidRPr="00ED1E7D">
          <w:t>Pipeline: GitLab CI/CD sử dụng pipeline để xác định chuỗi các công việc cần thực hiện, từ xây dựng, kiểm thử, đến triển khai.</w:t>
        </w:r>
      </w:ins>
    </w:p>
    <w:p w14:paraId="0B93C756" w14:textId="77777777" w:rsidR="00DD7D9A" w:rsidRPr="00ED1E7D" w:rsidRDefault="00DD7D9A">
      <w:pPr>
        <w:pStyle w:val="Heading2"/>
        <w:rPr>
          <w:ins w:id="362" w:author="Linh Tran" w:date="2024-07-07T23:58:00Z" w16du:dateUtc="2024-07-07T16:58:00Z"/>
          <w:rFonts w:cs="Times New Roman"/>
          <w:rPrChange w:id="363" w:author="Trần Nhựt Linh" w:date="2024-07-08T09:15:00Z" w16du:dateUtc="2024-07-08T02:15:00Z">
            <w:rPr>
              <w:ins w:id="364" w:author="Linh Tran" w:date="2024-07-07T23:58:00Z" w16du:dateUtc="2024-07-07T16:58:00Z"/>
            </w:rPr>
          </w:rPrChange>
        </w:rPr>
        <w:pPrChange w:id="365" w:author="Linh Tran" w:date="2024-07-08T00:07:00Z" w16du:dateUtc="2024-07-07T17:07:00Z">
          <w:pPr/>
        </w:pPrChange>
      </w:pPr>
      <w:bookmarkStart w:id="366" w:name="_Toc170995456"/>
      <w:bookmarkStart w:id="367" w:name="_Toc171397264"/>
      <w:ins w:id="368" w:author="Linh Tran" w:date="2024-07-07T23:58:00Z" w16du:dateUtc="2024-07-07T16:58:00Z">
        <w:r w:rsidRPr="00ED1E7D">
          <w:rPr>
            <w:rFonts w:cs="Times New Roman"/>
            <w:rPrChange w:id="369" w:author="Trần Nhựt Linh" w:date="2024-07-08T09:15:00Z" w16du:dateUtc="2024-07-08T02:15:00Z">
              <w:rPr>
                <w:rFonts w:eastAsiaTheme="minorHAnsi"/>
              </w:rPr>
            </w:rPrChange>
          </w:rPr>
          <w:lastRenderedPageBreak/>
          <w:t>Azure DevOps</w:t>
        </w:r>
        <w:bookmarkEnd w:id="366"/>
        <w:bookmarkEnd w:id="367"/>
      </w:ins>
    </w:p>
    <w:p w14:paraId="3F52E1A5" w14:textId="60692BC9" w:rsidR="00DD7D9A" w:rsidRPr="00ED1E7D" w:rsidRDefault="00DD7D9A">
      <w:pPr>
        <w:pStyle w:val="Heading3"/>
        <w:rPr>
          <w:ins w:id="370" w:author="Linh Tran" w:date="2024-07-07T23:58:00Z" w16du:dateUtc="2024-07-07T16:58:00Z"/>
          <w:rFonts w:cs="Times New Roman"/>
          <w:rPrChange w:id="371" w:author="Trần Nhựt Linh" w:date="2024-07-08T09:15:00Z" w16du:dateUtc="2024-07-08T02:15:00Z">
            <w:rPr>
              <w:ins w:id="372" w:author="Linh Tran" w:date="2024-07-07T23:58:00Z" w16du:dateUtc="2024-07-07T16:58:00Z"/>
            </w:rPr>
          </w:rPrChange>
        </w:rPr>
        <w:pPrChange w:id="373" w:author="Linh Tran" w:date="2024-07-08T00:07:00Z" w16du:dateUtc="2024-07-07T17:07:00Z">
          <w:pPr/>
        </w:pPrChange>
      </w:pPr>
      <w:bookmarkStart w:id="374" w:name="_Toc170995457"/>
      <w:bookmarkStart w:id="375" w:name="_Toc171397265"/>
      <w:ins w:id="376" w:author="Linh Tran" w:date="2024-07-07T23:58:00Z" w16du:dateUtc="2024-07-07T16:58:00Z">
        <w:r w:rsidRPr="00ED1E7D">
          <w:rPr>
            <w:rFonts w:cs="Times New Roman"/>
            <w:rPrChange w:id="377" w:author="Trần Nhựt Linh" w:date="2024-07-08T09:15:00Z" w16du:dateUtc="2024-07-08T02:15:00Z">
              <w:rPr>
                <w:rFonts w:eastAsiaTheme="minorHAnsi"/>
              </w:rPr>
            </w:rPrChange>
          </w:rPr>
          <w:t>Giới thiệu</w:t>
        </w:r>
        <w:bookmarkEnd w:id="374"/>
        <w:bookmarkEnd w:id="375"/>
      </w:ins>
    </w:p>
    <w:p w14:paraId="69A741A5" w14:textId="77777777" w:rsidR="00DD7D9A" w:rsidRPr="00ED1E7D" w:rsidRDefault="00DD7D9A" w:rsidP="00241112">
      <w:pPr>
        <w:rPr>
          <w:ins w:id="378" w:author="Linh Tran" w:date="2024-07-07T23:58:00Z" w16du:dateUtc="2024-07-07T16:58:00Z"/>
          <w:rFonts w:cs="Times New Roman"/>
          <w:szCs w:val="26"/>
          <w:rPrChange w:id="379" w:author="Trần Nhựt Linh" w:date="2024-07-08T09:15:00Z" w16du:dateUtc="2024-07-08T02:15:00Z">
            <w:rPr>
              <w:ins w:id="380" w:author="Linh Tran" w:date="2024-07-07T23:58:00Z" w16du:dateUtc="2024-07-07T16:58:00Z"/>
            </w:rPr>
          </w:rPrChange>
        </w:rPr>
      </w:pPr>
      <w:ins w:id="381" w:author="Linh Tran" w:date="2024-07-07T23:58:00Z" w16du:dateUtc="2024-07-07T16:58:00Z">
        <w:r w:rsidRPr="00ED1E7D">
          <w:rPr>
            <w:rFonts w:cs="Times New Roman"/>
            <w:szCs w:val="26"/>
            <w:rPrChange w:id="382" w:author="Trần Nhựt Linh" w:date="2024-07-08T09:15:00Z" w16du:dateUtc="2024-07-08T02:15:00Z">
              <w:rPr/>
            </w:rPrChange>
          </w:rPr>
          <w:t>Azure DevOps hỗ trợ một văn hóa cộng tác và tập hợp các quy trình đưa các nhà phát triển, quản lý dự án và người đóng góp lại với nhau để phát triển phần mềm. Nó cho phép các tổ chức tạo ra và cải thiện sản phẩm với tốc độ nhanh hơn so với các phương pháp phát triển phần mềm truyền thống.</w:t>
        </w:r>
      </w:ins>
    </w:p>
    <w:p w14:paraId="508E3474" w14:textId="62E7F9A5" w:rsidR="00DD7D9A" w:rsidRPr="00ED1E7D" w:rsidRDefault="00DD7D9A">
      <w:pPr>
        <w:pStyle w:val="Heading3"/>
        <w:rPr>
          <w:ins w:id="383" w:author="Linh Tran" w:date="2024-07-07T23:58:00Z" w16du:dateUtc="2024-07-07T16:58:00Z"/>
          <w:rFonts w:cs="Times New Roman"/>
          <w:rPrChange w:id="384" w:author="Trần Nhựt Linh" w:date="2024-07-08T09:15:00Z" w16du:dateUtc="2024-07-08T02:15:00Z">
            <w:rPr>
              <w:ins w:id="385" w:author="Linh Tran" w:date="2024-07-07T23:58:00Z" w16du:dateUtc="2024-07-07T16:58:00Z"/>
            </w:rPr>
          </w:rPrChange>
        </w:rPr>
        <w:pPrChange w:id="386" w:author="Linh Tran" w:date="2024-07-08T00:07:00Z" w16du:dateUtc="2024-07-07T17:07:00Z">
          <w:pPr/>
        </w:pPrChange>
      </w:pPr>
      <w:bookmarkStart w:id="387" w:name="_Toc170995458"/>
      <w:bookmarkStart w:id="388" w:name="_Toc171397266"/>
      <w:ins w:id="389" w:author="Linh Tran" w:date="2024-07-07T23:58:00Z" w16du:dateUtc="2024-07-07T16:58:00Z">
        <w:r w:rsidRPr="00ED1E7D">
          <w:rPr>
            <w:rFonts w:cs="Times New Roman"/>
            <w:rPrChange w:id="390" w:author="Trần Nhựt Linh" w:date="2024-07-08T09:15:00Z" w16du:dateUtc="2024-07-08T02:15:00Z">
              <w:rPr>
                <w:rFonts w:eastAsiaTheme="minorHAnsi"/>
              </w:rPr>
            </w:rPrChange>
          </w:rPr>
          <w:t>Chức năng chính</w:t>
        </w:r>
        <w:bookmarkEnd w:id="387"/>
        <w:bookmarkEnd w:id="388"/>
      </w:ins>
    </w:p>
    <w:p w14:paraId="7A7F13FD" w14:textId="77777777" w:rsidR="00DD7D9A" w:rsidRPr="00ED1E7D" w:rsidRDefault="00DD7D9A" w:rsidP="00241112">
      <w:pPr>
        <w:rPr>
          <w:ins w:id="391" w:author="Linh Tran" w:date="2024-07-07T23:58:00Z" w16du:dateUtc="2024-07-07T16:58:00Z"/>
          <w:rFonts w:cs="Times New Roman"/>
          <w:szCs w:val="26"/>
          <w:rPrChange w:id="392" w:author="Trần Nhựt Linh" w:date="2024-07-08T09:15:00Z" w16du:dateUtc="2024-07-08T02:15:00Z">
            <w:rPr>
              <w:ins w:id="393" w:author="Linh Tran" w:date="2024-07-07T23:58:00Z" w16du:dateUtc="2024-07-07T16:58:00Z"/>
            </w:rPr>
          </w:rPrChange>
        </w:rPr>
      </w:pPr>
      <w:ins w:id="394" w:author="Linh Tran" w:date="2024-07-07T23:58:00Z" w16du:dateUtc="2024-07-07T16:58:00Z">
        <w:r w:rsidRPr="00ED1E7D">
          <w:rPr>
            <w:rFonts w:cs="Times New Roman"/>
            <w:szCs w:val="26"/>
            <w:rPrChange w:id="395" w:author="Trần Nhựt Linh" w:date="2024-07-08T09:15:00Z" w16du:dateUtc="2024-07-08T02:15:00Z">
              <w:rPr/>
            </w:rPrChange>
          </w:rPr>
          <w:t>Azure DevOps cung cấp các tính năng tích hợp có thể truy cập thông qua trình duyệt web hoặc IDE client.</w:t>
        </w:r>
      </w:ins>
    </w:p>
    <w:tbl>
      <w:tblPr>
        <w:tblStyle w:val="TableGrid"/>
        <w:tblW w:w="0" w:type="auto"/>
        <w:tblLook w:val="04A0" w:firstRow="1" w:lastRow="0" w:firstColumn="1" w:lastColumn="0" w:noHBand="0" w:noVBand="1"/>
      </w:tblPr>
      <w:tblGrid>
        <w:gridCol w:w="3031"/>
        <w:gridCol w:w="5746"/>
      </w:tblGrid>
      <w:tr w:rsidR="00AE43FA" w:rsidRPr="00ED1E7D" w14:paraId="1BD992E1" w14:textId="77777777" w:rsidTr="003A088F">
        <w:trPr>
          <w:ins w:id="396" w:author="Linh Tran" w:date="2024-07-07T23:58:00Z"/>
        </w:trPr>
        <w:tc>
          <w:tcPr>
            <w:tcW w:w="3114" w:type="dxa"/>
            <w:vAlign w:val="center"/>
          </w:tcPr>
          <w:p w14:paraId="782EC68B" w14:textId="77777777" w:rsidR="00DD7D9A" w:rsidRPr="00ED1E7D" w:rsidRDefault="00DD7D9A" w:rsidP="00241112">
            <w:pPr>
              <w:rPr>
                <w:ins w:id="397" w:author="Linh Tran" w:date="2024-07-07T23:58:00Z" w16du:dateUtc="2024-07-07T16:58:00Z"/>
                <w:b/>
                <w:bCs/>
                <w:szCs w:val="26"/>
              </w:rPr>
            </w:pPr>
            <w:ins w:id="398" w:author="Linh Tran" w:date="2024-07-07T23:58:00Z" w16du:dateUtc="2024-07-07T16:58:00Z">
              <w:r w:rsidRPr="00ED1E7D">
                <w:rPr>
                  <w:b/>
                  <w:bCs/>
                  <w:szCs w:val="26"/>
                </w:rPr>
                <w:t>Dịch vụ</w:t>
              </w:r>
            </w:ins>
          </w:p>
        </w:tc>
        <w:tc>
          <w:tcPr>
            <w:tcW w:w="5902" w:type="dxa"/>
            <w:vAlign w:val="center"/>
          </w:tcPr>
          <w:p w14:paraId="3583C998" w14:textId="77777777" w:rsidR="00DD7D9A" w:rsidRPr="00ED1E7D" w:rsidRDefault="00DD7D9A" w:rsidP="00241112">
            <w:pPr>
              <w:rPr>
                <w:ins w:id="399" w:author="Linh Tran" w:date="2024-07-07T23:58:00Z" w16du:dateUtc="2024-07-07T16:58:00Z"/>
                <w:b/>
                <w:bCs/>
                <w:szCs w:val="26"/>
              </w:rPr>
            </w:pPr>
            <w:ins w:id="400" w:author="Linh Tran" w:date="2024-07-07T23:58:00Z" w16du:dateUtc="2024-07-07T16:58:00Z">
              <w:r w:rsidRPr="00ED1E7D">
                <w:rPr>
                  <w:b/>
                  <w:bCs/>
                  <w:szCs w:val="26"/>
                </w:rPr>
                <w:t>Mô tả</w:t>
              </w:r>
            </w:ins>
          </w:p>
        </w:tc>
      </w:tr>
      <w:tr w:rsidR="00AE43FA" w:rsidRPr="00ED1E7D" w14:paraId="3135FDFC" w14:textId="77777777" w:rsidTr="003A088F">
        <w:trPr>
          <w:ins w:id="401" w:author="Linh Tran" w:date="2024-07-07T23:58:00Z"/>
        </w:trPr>
        <w:tc>
          <w:tcPr>
            <w:tcW w:w="3114" w:type="dxa"/>
            <w:vAlign w:val="center"/>
          </w:tcPr>
          <w:p w14:paraId="04E4803B" w14:textId="77777777" w:rsidR="00DD7D9A" w:rsidRPr="00ED1E7D" w:rsidRDefault="00DD7D9A" w:rsidP="00241112">
            <w:pPr>
              <w:rPr>
                <w:ins w:id="402" w:author="Linh Tran" w:date="2024-07-07T23:58:00Z" w16du:dateUtc="2024-07-07T16:58:00Z"/>
                <w:szCs w:val="26"/>
              </w:rPr>
            </w:pPr>
            <w:ins w:id="403" w:author="Linh Tran" w:date="2024-07-07T23:58:00Z" w16du:dateUtc="2024-07-07T16:58:00Z">
              <w:r w:rsidRPr="00ED1E7D">
                <w:rPr>
                  <w:szCs w:val="26"/>
                </w:rPr>
                <w:t>Azure Boards</w:t>
              </w:r>
            </w:ins>
          </w:p>
        </w:tc>
        <w:tc>
          <w:tcPr>
            <w:tcW w:w="5902" w:type="dxa"/>
            <w:vAlign w:val="center"/>
          </w:tcPr>
          <w:p w14:paraId="4D181DA4" w14:textId="77777777" w:rsidR="00DD7D9A" w:rsidRPr="00ED1E7D" w:rsidRDefault="00DD7D9A" w:rsidP="00241112">
            <w:pPr>
              <w:rPr>
                <w:ins w:id="404" w:author="Linh Tran" w:date="2024-07-07T23:58:00Z" w16du:dateUtc="2024-07-07T16:58:00Z"/>
                <w:szCs w:val="26"/>
              </w:rPr>
            </w:pPr>
            <w:ins w:id="405" w:author="Linh Tran" w:date="2024-07-07T23:58:00Z" w16du:dateUtc="2024-07-07T16:58:00Z">
              <w:r w:rsidRPr="00ED1E7D">
                <w:rPr>
                  <w:szCs w:val="26"/>
                </w:rPr>
                <w:t>Cung cấp một bộ công cụ Agile để hỗ trợ lập kế hoạch và theo dõi công việc, lỗi mã, và các vấn đề sử dụng các phương pháp Kanban và Scrum.</w:t>
              </w:r>
            </w:ins>
          </w:p>
        </w:tc>
      </w:tr>
      <w:tr w:rsidR="00AE43FA" w:rsidRPr="00ED1E7D" w14:paraId="600B4851" w14:textId="77777777" w:rsidTr="003A088F">
        <w:trPr>
          <w:ins w:id="406" w:author="Linh Tran" w:date="2024-07-07T23:58:00Z"/>
        </w:trPr>
        <w:tc>
          <w:tcPr>
            <w:tcW w:w="3114" w:type="dxa"/>
            <w:vAlign w:val="center"/>
          </w:tcPr>
          <w:p w14:paraId="7F5D8B7A" w14:textId="77777777" w:rsidR="00DD7D9A" w:rsidRPr="00ED1E7D" w:rsidRDefault="00DD7D9A" w:rsidP="00241112">
            <w:pPr>
              <w:rPr>
                <w:ins w:id="407" w:author="Linh Tran" w:date="2024-07-07T23:58:00Z" w16du:dateUtc="2024-07-07T16:58:00Z"/>
                <w:szCs w:val="26"/>
              </w:rPr>
            </w:pPr>
            <w:ins w:id="408" w:author="Linh Tran" w:date="2024-07-07T23:58:00Z" w16du:dateUtc="2024-07-07T16:58:00Z">
              <w:r w:rsidRPr="00ED1E7D">
                <w:rPr>
                  <w:szCs w:val="26"/>
                </w:rPr>
                <w:t>Azure Repos</w:t>
              </w:r>
            </w:ins>
          </w:p>
        </w:tc>
        <w:tc>
          <w:tcPr>
            <w:tcW w:w="5902" w:type="dxa"/>
            <w:vAlign w:val="center"/>
          </w:tcPr>
          <w:p w14:paraId="42BCCCD8" w14:textId="77777777" w:rsidR="00DD7D9A" w:rsidRPr="00ED1E7D" w:rsidRDefault="00DD7D9A" w:rsidP="00241112">
            <w:pPr>
              <w:rPr>
                <w:ins w:id="409" w:author="Linh Tran" w:date="2024-07-07T23:58:00Z" w16du:dateUtc="2024-07-07T16:58:00Z"/>
                <w:szCs w:val="26"/>
              </w:rPr>
            </w:pPr>
            <w:ins w:id="410" w:author="Linh Tran" w:date="2024-07-07T23:58:00Z" w16du:dateUtc="2024-07-07T16:58:00Z">
              <w:r w:rsidRPr="00ED1E7D">
                <w:rPr>
                  <w:szCs w:val="26"/>
                </w:rPr>
                <w:t>Cung cấp Git repositories hoặc Team Foundation Version Control (TFVC) để kiểm soát mã nguồn</w:t>
              </w:r>
            </w:ins>
          </w:p>
        </w:tc>
      </w:tr>
      <w:tr w:rsidR="00AE43FA" w:rsidRPr="00ED1E7D" w14:paraId="31AE78B4" w14:textId="77777777" w:rsidTr="003A088F">
        <w:trPr>
          <w:ins w:id="411" w:author="Linh Tran" w:date="2024-07-07T23:58:00Z"/>
        </w:trPr>
        <w:tc>
          <w:tcPr>
            <w:tcW w:w="3114" w:type="dxa"/>
            <w:vAlign w:val="center"/>
          </w:tcPr>
          <w:p w14:paraId="2BE24111" w14:textId="77777777" w:rsidR="00DD7D9A" w:rsidRPr="00ED1E7D" w:rsidRDefault="00DD7D9A" w:rsidP="00241112">
            <w:pPr>
              <w:rPr>
                <w:ins w:id="412" w:author="Linh Tran" w:date="2024-07-07T23:58:00Z" w16du:dateUtc="2024-07-07T16:58:00Z"/>
                <w:szCs w:val="26"/>
              </w:rPr>
            </w:pPr>
            <w:ins w:id="413" w:author="Linh Tran" w:date="2024-07-07T23:58:00Z" w16du:dateUtc="2024-07-07T16:58:00Z">
              <w:r w:rsidRPr="00ED1E7D">
                <w:rPr>
                  <w:szCs w:val="26"/>
                </w:rPr>
                <w:t>Azure Pipelines</w:t>
              </w:r>
            </w:ins>
          </w:p>
        </w:tc>
        <w:tc>
          <w:tcPr>
            <w:tcW w:w="5902" w:type="dxa"/>
            <w:vAlign w:val="center"/>
          </w:tcPr>
          <w:p w14:paraId="21E6E366" w14:textId="77777777" w:rsidR="00DD7D9A" w:rsidRPr="00ED1E7D" w:rsidRDefault="00DD7D9A" w:rsidP="00241112">
            <w:pPr>
              <w:rPr>
                <w:ins w:id="414" w:author="Linh Tran" w:date="2024-07-07T23:58:00Z" w16du:dateUtc="2024-07-07T16:58:00Z"/>
                <w:szCs w:val="26"/>
              </w:rPr>
            </w:pPr>
            <w:ins w:id="415" w:author="Linh Tran" w:date="2024-07-07T23:58:00Z" w16du:dateUtc="2024-07-07T16:58:00Z">
              <w:r w:rsidRPr="00ED1E7D">
                <w:rPr>
                  <w:szCs w:val="26"/>
                </w:rPr>
                <w:t>Cung cấp các dịch vụ xây dựng và phát hành để hỗ trợ continuous integration and delivery cho các ứng dụng.</w:t>
              </w:r>
            </w:ins>
          </w:p>
        </w:tc>
      </w:tr>
      <w:tr w:rsidR="00AE43FA" w:rsidRPr="00ED1E7D" w14:paraId="15815B40" w14:textId="77777777" w:rsidTr="003A088F">
        <w:trPr>
          <w:ins w:id="416" w:author="Linh Tran" w:date="2024-07-07T23:58:00Z"/>
        </w:trPr>
        <w:tc>
          <w:tcPr>
            <w:tcW w:w="3114" w:type="dxa"/>
            <w:vAlign w:val="center"/>
          </w:tcPr>
          <w:p w14:paraId="0D595128" w14:textId="77777777" w:rsidR="00DD7D9A" w:rsidRPr="00ED1E7D" w:rsidRDefault="00DD7D9A" w:rsidP="00241112">
            <w:pPr>
              <w:rPr>
                <w:ins w:id="417" w:author="Linh Tran" w:date="2024-07-07T23:58:00Z" w16du:dateUtc="2024-07-07T16:58:00Z"/>
                <w:szCs w:val="26"/>
              </w:rPr>
            </w:pPr>
            <w:ins w:id="418" w:author="Linh Tran" w:date="2024-07-07T23:58:00Z" w16du:dateUtc="2024-07-07T16:58:00Z">
              <w:r w:rsidRPr="00ED1E7D">
                <w:rPr>
                  <w:szCs w:val="26"/>
                </w:rPr>
                <w:t>Azure Test Plans</w:t>
              </w:r>
            </w:ins>
          </w:p>
        </w:tc>
        <w:tc>
          <w:tcPr>
            <w:tcW w:w="5902" w:type="dxa"/>
            <w:vAlign w:val="center"/>
          </w:tcPr>
          <w:p w14:paraId="368B351D" w14:textId="77777777" w:rsidR="00DD7D9A" w:rsidRPr="00ED1E7D" w:rsidRDefault="00DD7D9A" w:rsidP="00241112">
            <w:pPr>
              <w:rPr>
                <w:ins w:id="419" w:author="Linh Tran" w:date="2024-07-07T23:58:00Z" w16du:dateUtc="2024-07-07T16:58:00Z"/>
                <w:szCs w:val="26"/>
              </w:rPr>
            </w:pPr>
            <w:ins w:id="420" w:author="Linh Tran" w:date="2024-07-07T23:58:00Z" w16du:dateUtc="2024-07-07T16:58:00Z">
              <w:r w:rsidRPr="00ED1E7D">
                <w:rPr>
                  <w:szCs w:val="26"/>
                </w:rPr>
                <w:t>Cung cấp nhiều công cụ để kiểm thử ứng dụng, bao gồm manual/exploratory testing và continuous testing.</w:t>
              </w:r>
            </w:ins>
          </w:p>
        </w:tc>
      </w:tr>
      <w:tr w:rsidR="00AE43FA" w:rsidRPr="00ED1E7D" w14:paraId="55FA9B2F" w14:textId="77777777" w:rsidTr="003A088F">
        <w:trPr>
          <w:ins w:id="421" w:author="Linh Tran" w:date="2024-07-07T23:58:00Z"/>
        </w:trPr>
        <w:tc>
          <w:tcPr>
            <w:tcW w:w="3114" w:type="dxa"/>
            <w:vAlign w:val="center"/>
          </w:tcPr>
          <w:p w14:paraId="1E966531" w14:textId="77777777" w:rsidR="00DD7D9A" w:rsidRPr="00ED1E7D" w:rsidRDefault="00DD7D9A" w:rsidP="00241112">
            <w:pPr>
              <w:rPr>
                <w:ins w:id="422" w:author="Linh Tran" w:date="2024-07-07T23:58:00Z" w16du:dateUtc="2024-07-07T16:58:00Z"/>
                <w:szCs w:val="26"/>
              </w:rPr>
            </w:pPr>
            <w:ins w:id="423" w:author="Linh Tran" w:date="2024-07-07T23:58:00Z" w16du:dateUtc="2024-07-07T16:58:00Z">
              <w:r w:rsidRPr="00ED1E7D">
                <w:rPr>
                  <w:szCs w:val="26"/>
                </w:rPr>
                <w:t>Azure Artifacts</w:t>
              </w:r>
            </w:ins>
          </w:p>
        </w:tc>
        <w:tc>
          <w:tcPr>
            <w:tcW w:w="5902" w:type="dxa"/>
            <w:vAlign w:val="center"/>
          </w:tcPr>
          <w:p w14:paraId="0AB4D275" w14:textId="77777777" w:rsidR="00DD7D9A" w:rsidRPr="00ED1E7D" w:rsidRDefault="00DD7D9A" w:rsidP="00DE5A57">
            <w:pPr>
              <w:keepNext/>
              <w:rPr>
                <w:ins w:id="424" w:author="Linh Tran" w:date="2024-07-07T23:58:00Z" w16du:dateUtc="2024-07-07T16:58:00Z"/>
                <w:szCs w:val="26"/>
              </w:rPr>
            </w:pPr>
            <w:ins w:id="425" w:author="Linh Tran" w:date="2024-07-07T23:58:00Z" w16du:dateUtc="2024-07-07T16:58:00Z">
              <w:r w:rsidRPr="00ED1E7D">
                <w:rPr>
                  <w:szCs w:val="26"/>
                </w:rPr>
                <w:t>Cho phép các nhóm chia sẻ các gói như Maven, npm, NuGet và nhiều hơn nữa từ các nguồn công cộng và tư nhân và tích hợp việc chia sẻ gói vào các pipelines.</w:t>
              </w:r>
            </w:ins>
          </w:p>
        </w:tc>
      </w:tr>
    </w:tbl>
    <w:p w14:paraId="0A97822A" w14:textId="3166C2E0" w:rsidR="00DE5A57" w:rsidRPr="00ED1E7D" w:rsidRDefault="00DE5A57">
      <w:pPr>
        <w:pStyle w:val="Caption"/>
        <w:rPr>
          <w:rFonts w:cs="Times New Roman"/>
        </w:rPr>
      </w:pPr>
      <w:bookmarkStart w:id="426" w:name="_Toc170995699"/>
      <w:bookmarkStart w:id="427" w:name="_Toc170995459"/>
      <w:bookmarkStart w:id="428" w:name="_Toc171516339"/>
      <w:r w:rsidRPr="00ED1E7D">
        <w:rPr>
          <w:rFonts w:cs="Times New Roman"/>
        </w:rPr>
        <w:t>Bảng 2.</w:t>
      </w:r>
      <w:r w:rsidRPr="00ED1E7D">
        <w:rPr>
          <w:rFonts w:cs="Times New Roman"/>
        </w:rPr>
        <w:fldChar w:fldCharType="begin"/>
      </w:r>
      <w:r w:rsidRPr="00ED1E7D">
        <w:rPr>
          <w:rFonts w:cs="Times New Roman"/>
        </w:rPr>
        <w:instrText xml:space="preserve"> SEQ Bảng_2. \* ARABIC </w:instrText>
      </w:r>
      <w:r w:rsidRPr="00ED1E7D">
        <w:rPr>
          <w:rFonts w:cs="Times New Roman"/>
        </w:rPr>
        <w:fldChar w:fldCharType="separate"/>
      </w:r>
      <w:r w:rsidR="009434EA">
        <w:rPr>
          <w:rFonts w:cs="Times New Roman"/>
          <w:noProof/>
        </w:rPr>
        <w:t>1</w:t>
      </w:r>
      <w:r w:rsidRPr="00ED1E7D">
        <w:rPr>
          <w:rFonts w:cs="Times New Roman"/>
          <w:noProof/>
        </w:rPr>
        <w:fldChar w:fldCharType="end"/>
      </w:r>
      <w:r w:rsidR="001E6A57">
        <w:rPr>
          <w:rFonts w:cs="Times New Roman"/>
          <w:noProof/>
        </w:rPr>
        <w:t>:</w:t>
      </w:r>
      <w:r w:rsidRPr="00ED1E7D">
        <w:rPr>
          <w:rFonts w:cs="Times New Roman"/>
          <w:szCs w:val="26"/>
        </w:rPr>
        <w:t xml:space="preserve"> </w:t>
      </w:r>
      <w:ins w:id="429" w:author="Linh Tran" w:date="2024-07-07T23:58:00Z" w16du:dateUtc="2024-07-07T16:58:00Z">
        <w:r w:rsidRPr="009434EA">
          <w:rPr>
            <w:rFonts w:cs="Times New Roman"/>
            <w:szCs w:val="26"/>
          </w:rPr>
          <w:t>Ch</w:t>
        </w:r>
        <w:r w:rsidRPr="00CC087D">
          <w:rPr>
            <w:rFonts w:cs="Times New Roman"/>
            <w:szCs w:val="26"/>
          </w:rPr>
          <w:t>ức năng chính của Azure DevOps</w:t>
        </w:r>
      </w:ins>
      <w:bookmarkEnd w:id="428"/>
    </w:p>
    <w:p w14:paraId="2E02D2C7" w14:textId="7C9804D0" w:rsidR="00DD7D9A" w:rsidRPr="00ED1E7D" w:rsidRDefault="00DD7D9A">
      <w:pPr>
        <w:pStyle w:val="Heading2"/>
        <w:rPr>
          <w:ins w:id="430" w:author="Linh Tran" w:date="2024-07-07T23:58:00Z" w16du:dateUtc="2024-07-07T16:58:00Z"/>
          <w:rFonts w:cs="Times New Roman"/>
          <w:rPrChange w:id="431" w:author="Trần Nhựt Linh" w:date="2024-07-08T09:15:00Z" w16du:dateUtc="2024-07-08T02:15:00Z">
            <w:rPr>
              <w:ins w:id="432" w:author="Linh Tran" w:date="2024-07-07T23:58:00Z" w16du:dateUtc="2024-07-07T16:58:00Z"/>
            </w:rPr>
          </w:rPrChange>
        </w:rPr>
        <w:pPrChange w:id="433" w:author="Linh Tran" w:date="2024-07-08T00:08:00Z" w16du:dateUtc="2024-07-07T17:08:00Z">
          <w:pPr/>
        </w:pPrChange>
      </w:pPr>
      <w:bookmarkStart w:id="434" w:name="_Toc170995460"/>
      <w:bookmarkStart w:id="435" w:name="_Toc171397267"/>
      <w:bookmarkEnd w:id="426"/>
      <w:bookmarkEnd w:id="427"/>
      <w:ins w:id="436" w:author="Linh Tran" w:date="2024-07-07T23:58:00Z" w16du:dateUtc="2024-07-07T16:58:00Z">
        <w:r w:rsidRPr="00ED1E7D">
          <w:rPr>
            <w:rFonts w:cs="Times New Roman"/>
            <w:rPrChange w:id="437" w:author="Trần Nhựt Linh" w:date="2024-07-08T09:15:00Z" w16du:dateUtc="2024-07-08T02:15:00Z">
              <w:rPr>
                <w:rFonts w:eastAsiaTheme="minorHAnsi"/>
              </w:rPr>
            </w:rPrChange>
          </w:rPr>
          <w:lastRenderedPageBreak/>
          <w:t>Jenkins</w:t>
        </w:r>
        <w:bookmarkEnd w:id="434"/>
        <w:bookmarkEnd w:id="435"/>
      </w:ins>
    </w:p>
    <w:p w14:paraId="3D5CE486" w14:textId="0B3E96D8" w:rsidR="00DD7D9A" w:rsidRPr="00ED1E7D" w:rsidRDefault="00DD7D9A">
      <w:pPr>
        <w:pStyle w:val="Heading3"/>
        <w:rPr>
          <w:ins w:id="438" w:author="Linh Tran" w:date="2024-07-07T23:58:00Z" w16du:dateUtc="2024-07-07T16:58:00Z"/>
          <w:rFonts w:cs="Times New Roman"/>
          <w:rPrChange w:id="439" w:author="Trần Nhựt Linh" w:date="2024-07-08T09:15:00Z" w16du:dateUtc="2024-07-08T02:15:00Z">
            <w:rPr>
              <w:ins w:id="440" w:author="Linh Tran" w:date="2024-07-07T23:58:00Z" w16du:dateUtc="2024-07-07T16:58:00Z"/>
            </w:rPr>
          </w:rPrChange>
        </w:rPr>
        <w:pPrChange w:id="441" w:author="Linh Tran" w:date="2024-07-08T00:08:00Z" w16du:dateUtc="2024-07-07T17:08:00Z">
          <w:pPr/>
        </w:pPrChange>
      </w:pPr>
      <w:bookmarkStart w:id="442" w:name="_Toc170995461"/>
      <w:bookmarkStart w:id="443" w:name="_Toc171397268"/>
      <w:ins w:id="444" w:author="Linh Tran" w:date="2024-07-07T23:58:00Z" w16du:dateUtc="2024-07-07T16:58:00Z">
        <w:r w:rsidRPr="00ED1E7D">
          <w:rPr>
            <w:rFonts w:cs="Times New Roman"/>
            <w:rPrChange w:id="445" w:author="Trần Nhựt Linh" w:date="2024-07-08T09:15:00Z" w16du:dateUtc="2024-07-08T02:15:00Z">
              <w:rPr>
                <w:rFonts w:eastAsiaTheme="minorHAnsi"/>
              </w:rPr>
            </w:rPrChange>
          </w:rPr>
          <w:t>Giới thiệu</w:t>
        </w:r>
        <w:bookmarkEnd w:id="442"/>
        <w:bookmarkEnd w:id="443"/>
      </w:ins>
    </w:p>
    <w:p w14:paraId="2FB7C66B" w14:textId="77777777" w:rsidR="00DD7D9A" w:rsidRPr="00ED1E7D" w:rsidRDefault="00DD7D9A" w:rsidP="00241112">
      <w:pPr>
        <w:rPr>
          <w:ins w:id="446" w:author="Linh Tran" w:date="2024-07-07T23:58:00Z" w16du:dateUtc="2024-07-07T16:58:00Z"/>
          <w:rFonts w:eastAsia="Times New Roman" w:cs="Times New Roman"/>
          <w:szCs w:val="26"/>
        </w:rPr>
      </w:pPr>
      <w:ins w:id="447" w:author="Linh Tran" w:date="2024-07-07T23:58:00Z" w16du:dateUtc="2024-07-07T16:58:00Z">
        <w:r w:rsidRPr="00ED1E7D">
          <w:rPr>
            <w:rFonts w:eastAsia="Times New Roman" w:cs="Times New Roman"/>
            <w:szCs w:val="26"/>
          </w:rPr>
          <w:t>Jenkins là một công cụ tự động hóa mã nguồn mở, thường được sử dụng để thực hiện các tác vụ liên quan đến Continuous Integration (CI) và Continuous Delivery (CD). Jenkins hỗ trợ việc tự động hóa các quy trình xây dựng, kiểm thử, và triển khai phần mềm.</w:t>
        </w:r>
      </w:ins>
    </w:p>
    <w:p w14:paraId="3843B344" w14:textId="07EB4248" w:rsidR="00DD7D9A" w:rsidRPr="00ED1E7D" w:rsidRDefault="00DD7D9A">
      <w:pPr>
        <w:pStyle w:val="Heading3"/>
        <w:rPr>
          <w:ins w:id="448" w:author="Linh Tran" w:date="2024-07-07T23:58:00Z" w16du:dateUtc="2024-07-07T16:58:00Z"/>
          <w:rFonts w:cs="Times New Roman"/>
          <w:rPrChange w:id="449" w:author="Trần Nhựt Linh" w:date="2024-07-08T09:15:00Z" w16du:dateUtc="2024-07-08T02:15:00Z">
            <w:rPr>
              <w:ins w:id="450" w:author="Linh Tran" w:date="2024-07-07T23:58:00Z" w16du:dateUtc="2024-07-07T16:58:00Z"/>
            </w:rPr>
          </w:rPrChange>
        </w:rPr>
        <w:pPrChange w:id="451" w:author="Linh Tran" w:date="2024-07-08T00:08:00Z" w16du:dateUtc="2024-07-07T17:08:00Z">
          <w:pPr/>
        </w:pPrChange>
      </w:pPr>
      <w:bookmarkStart w:id="452" w:name="_Toc170995462"/>
      <w:bookmarkStart w:id="453" w:name="_Toc171397269"/>
      <w:ins w:id="454" w:author="Linh Tran" w:date="2024-07-07T23:58:00Z" w16du:dateUtc="2024-07-07T16:58:00Z">
        <w:r w:rsidRPr="00ED1E7D">
          <w:rPr>
            <w:rFonts w:cs="Times New Roman"/>
            <w:rPrChange w:id="455" w:author="Trần Nhựt Linh" w:date="2024-07-08T09:15:00Z" w16du:dateUtc="2024-07-08T02:15:00Z">
              <w:rPr>
                <w:rFonts w:eastAsiaTheme="minorHAnsi"/>
              </w:rPr>
            </w:rPrChange>
          </w:rPr>
          <w:t>Chức năng chính</w:t>
        </w:r>
        <w:bookmarkEnd w:id="452"/>
        <w:bookmarkEnd w:id="453"/>
      </w:ins>
    </w:p>
    <w:p w14:paraId="1840FA9E" w14:textId="77777777" w:rsidR="00DD7D9A" w:rsidRPr="00CB687D" w:rsidRDefault="00DD7D9A">
      <w:pPr>
        <w:pStyle w:val="ListParagraph"/>
        <w:numPr>
          <w:ilvl w:val="0"/>
          <w:numId w:val="50"/>
        </w:numPr>
        <w:spacing w:line="360" w:lineRule="auto"/>
        <w:rPr>
          <w:ins w:id="456" w:author="Linh Tran" w:date="2024-07-07T23:58:00Z" w16du:dateUtc="2024-07-07T16:58:00Z"/>
          <w:rFonts w:eastAsia="Times New Roman"/>
          <w:lang w:val="vi-VN"/>
        </w:rPr>
        <w:pPrChange w:id="457" w:author="Linh Tran" w:date="2024-07-08T00:09:00Z" w16du:dateUtc="2024-07-07T17:09:00Z">
          <w:pPr/>
        </w:pPrChange>
      </w:pPr>
      <w:ins w:id="458" w:author="Linh Tran" w:date="2024-07-07T23:58:00Z" w16du:dateUtc="2024-07-07T16:58:00Z">
        <w:r w:rsidRPr="00ED1E7D">
          <w:rPr>
            <w:rFonts w:eastAsia="Times New Roman"/>
            <w:lang w:val="vi-VN"/>
            <w:rPrChange w:id="459" w:author="Trần Nhựt Linh" w:date="2024-07-08T09:15:00Z" w16du:dateUtc="2024-07-08T02:15:00Z">
              <w:rPr>
                <w:rFonts w:asciiTheme="majorHAnsi" w:eastAsia="Times New Roman" w:hAnsiTheme="majorHAnsi"/>
              </w:rPr>
            </w:rPrChange>
          </w:rPr>
          <w:t>Continuous Integration (CI): Jenkins tự động xây dựng và kiểm thử mã nguồn từ các hệ thống kiểm soát phiên bản như Git, giúp phát hiện lỗi nhanh chóng và liên tục tích hợp các thay đổi mã nguồn.</w:t>
        </w:r>
      </w:ins>
    </w:p>
    <w:p w14:paraId="0FDB3ABF" w14:textId="77777777" w:rsidR="00DD7D9A" w:rsidRPr="00CB687D" w:rsidRDefault="00DD7D9A">
      <w:pPr>
        <w:pStyle w:val="ListParagraph"/>
        <w:numPr>
          <w:ilvl w:val="0"/>
          <w:numId w:val="50"/>
        </w:numPr>
        <w:spacing w:line="360" w:lineRule="auto"/>
        <w:rPr>
          <w:ins w:id="460" w:author="Linh Tran" w:date="2024-07-07T23:58:00Z" w16du:dateUtc="2024-07-07T16:58:00Z"/>
          <w:rFonts w:eastAsia="Times New Roman"/>
          <w:lang w:val="vi-VN"/>
        </w:rPr>
        <w:pPrChange w:id="461" w:author="Linh Tran" w:date="2024-07-08T00:09:00Z" w16du:dateUtc="2024-07-07T17:09:00Z">
          <w:pPr/>
        </w:pPrChange>
      </w:pPr>
      <w:ins w:id="462" w:author="Linh Tran" w:date="2024-07-07T23:58:00Z" w16du:dateUtc="2024-07-07T16:58:00Z">
        <w:r w:rsidRPr="00ED1E7D">
          <w:rPr>
            <w:rFonts w:eastAsia="Times New Roman"/>
            <w:lang w:val="vi-VN"/>
            <w:rPrChange w:id="463" w:author="Trần Nhựt Linh" w:date="2024-07-08T09:15:00Z" w16du:dateUtc="2024-07-08T02:15:00Z">
              <w:rPr>
                <w:rFonts w:asciiTheme="majorHAnsi" w:eastAsia="Times New Roman" w:hAnsiTheme="majorHAnsi"/>
              </w:rPr>
            </w:rPrChange>
          </w:rPr>
          <w:t>Continuous Delivery (CD): Jenkins giúp triển khai tự động các ứng dụng lên môi trường sản xuất hoặc môi trường thử nghiệm.</w:t>
        </w:r>
      </w:ins>
    </w:p>
    <w:p w14:paraId="68695F77" w14:textId="77777777" w:rsidR="00DD7D9A" w:rsidRPr="00CB687D" w:rsidRDefault="00DD7D9A">
      <w:pPr>
        <w:pStyle w:val="ListParagraph"/>
        <w:numPr>
          <w:ilvl w:val="0"/>
          <w:numId w:val="50"/>
        </w:numPr>
        <w:spacing w:line="360" w:lineRule="auto"/>
        <w:rPr>
          <w:ins w:id="464" w:author="Linh Tran" w:date="2024-07-07T23:58:00Z" w16du:dateUtc="2024-07-07T16:58:00Z"/>
          <w:rFonts w:eastAsia="Times New Roman"/>
          <w:lang w:val="vi-VN"/>
        </w:rPr>
        <w:pPrChange w:id="465" w:author="Linh Tran" w:date="2024-07-08T00:09:00Z" w16du:dateUtc="2024-07-07T17:09:00Z">
          <w:pPr/>
        </w:pPrChange>
      </w:pPr>
      <w:ins w:id="466" w:author="Linh Tran" w:date="2024-07-07T23:58:00Z" w16du:dateUtc="2024-07-07T16:58:00Z">
        <w:r w:rsidRPr="00ED1E7D">
          <w:rPr>
            <w:rFonts w:eastAsia="Times New Roman"/>
            <w:lang w:val="vi-VN"/>
            <w:rPrChange w:id="467" w:author="Trần Nhựt Linh" w:date="2024-07-08T09:15:00Z" w16du:dateUtc="2024-07-08T02:15:00Z">
              <w:rPr>
                <w:rFonts w:asciiTheme="majorHAnsi" w:eastAsia="Times New Roman" w:hAnsiTheme="majorHAnsi"/>
              </w:rPr>
            </w:rPrChange>
          </w:rPr>
          <w:t>Plugin: Jenkins có hàng nghìn plugin, cho phép mở rộng và tích hợp với nhiều công cụ khác nhau.</w:t>
        </w:r>
      </w:ins>
    </w:p>
    <w:p w14:paraId="57E54A5B" w14:textId="1CAC9B05" w:rsidR="00DD7D9A" w:rsidRPr="00ED1E7D" w:rsidRDefault="00DD7D9A">
      <w:pPr>
        <w:pStyle w:val="Heading2"/>
        <w:rPr>
          <w:ins w:id="468" w:author="Linh Tran" w:date="2024-07-07T23:58:00Z" w16du:dateUtc="2024-07-07T16:58:00Z"/>
          <w:rFonts w:cs="Times New Roman"/>
          <w:rPrChange w:id="469" w:author="Trần Nhựt Linh" w:date="2024-07-08T09:15:00Z" w16du:dateUtc="2024-07-08T02:15:00Z">
            <w:rPr>
              <w:ins w:id="470" w:author="Linh Tran" w:date="2024-07-07T23:58:00Z" w16du:dateUtc="2024-07-07T16:58:00Z"/>
            </w:rPr>
          </w:rPrChange>
        </w:rPr>
        <w:pPrChange w:id="471" w:author="Linh Tran" w:date="2024-07-08T00:09:00Z" w16du:dateUtc="2024-07-07T17:09:00Z">
          <w:pPr/>
        </w:pPrChange>
      </w:pPr>
      <w:bookmarkStart w:id="472" w:name="_Toc170995464"/>
      <w:bookmarkStart w:id="473" w:name="_Toc171397270"/>
      <w:ins w:id="474" w:author="Linh Tran" w:date="2024-07-07T23:58:00Z" w16du:dateUtc="2024-07-07T16:58:00Z">
        <w:r w:rsidRPr="00ED1E7D">
          <w:rPr>
            <w:rFonts w:cs="Times New Roman"/>
            <w:rPrChange w:id="475" w:author="Trần Nhựt Linh" w:date="2024-07-08T09:15:00Z" w16du:dateUtc="2024-07-08T02:15:00Z">
              <w:rPr>
                <w:rFonts w:eastAsiaTheme="minorHAnsi"/>
              </w:rPr>
            </w:rPrChange>
          </w:rPr>
          <w:t>GitLab CI/CD</w:t>
        </w:r>
        <w:bookmarkEnd w:id="472"/>
        <w:bookmarkEnd w:id="473"/>
      </w:ins>
    </w:p>
    <w:p w14:paraId="12626831" w14:textId="23893883" w:rsidR="00DD7D9A" w:rsidRPr="00ED1E7D" w:rsidRDefault="00DD7D9A">
      <w:pPr>
        <w:pStyle w:val="Heading3"/>
        <w:rPr>
          <w:ins w:id="476" w:author="Linh Tran" w:date="2024-07-07T23:58:00Z" w16du:dateUtc="2024-07-07T16:58:00Z"/>
          <w:rFonts w:cs="Times New Roman"/>
          <w:rPrChange w:id="477" w:author="Trần Nhựt Linh" w:date="2024-07-08T09:15:00Z" w16du:dateUtc="2024-07-08T02:15:00Z">
            <w:rPr>
              <w:ins w:id="478" w:author="Linh Tran" w:date="2024-07-07T23:58:00Z" w16du:dateUtc="2024-07-07T16:58:00Z"/>
            </w:rPr>
          </w:rPrChange>
        </w:rPr>
        <w:pPrChange w:id="479" w:author="Linh Tran" w:date="2024-07-08T00:09:00Z" w16du:dateUtc="2024-07-07T17:09:00Z">
          <w:pPr/>
        </w:pPrChange>
      </w:pPr>
      <w:bookmarkStart w:id="480" w:name="_Toc170995465"/>
      <w:bookmarkStart w:id="481" w:name="_Toc171397271"/>
      <w:ins w:id="482" w:author="Linh Tran" w:date="2024-07-07T23:58:00Z" w16du:dateUtc="2024-07-07T16:58:00Z">
        <w:r w:rsidRPr="00ED1E7D">
          <w:rPr>
            <w:rFonts w:cs="Times New Roman"/>
            <w:rPrChange w:id="483" w:author="Trần Nhựt Linh" w:date="2024-07-08T09:15:00Z" w16du:dateUtc="2024-07-08T02:15:00Z">
              <w:rPr>
                <w:rFonts w:eastAsiaTheme="minorHAnsi"/>
              </w:rPr>
            </w:rPrChange>
          </w:rPr>
          <w:t>Giới thiệu</w:t>
        </w:r>
        <w:bookmarkEnd w:id="480"/>
        <w:bookmarkEnd w:id="481"/>
      </w:ins>
    </w:p>
    <w:p w14:paraId="6443DF30" w14:textId="77777777" w:rsidR="00DD7D9A" w:rsidRPr="00ED1E7D" w:rsidRDefault="00DD7D9A" w:rsidP="00241112">
      <w:pPr>
        <w:rPr>
          <w:ins w:id="484" w:author="Linh Tran" w:date="2024-07-07T23:58:00Z" w16du:dateUtc="2024-07-07T16:58:00Z"/>
          <w:rFonts w:cs="Times New Roman"/>
          <w:szCs w:val="26"/>
          <w:rPrChange w:id="485" w:author="Trần Nhựt Linh" w:date="2024-07-08T09:15:00Z" w16du:dateUtc="2024-07-08T02:15:00Z">
            <w:rPr>
              <w:ins w:id="486" w:author="Linh Tran" w:date="2024-07-07T23:58:00Z" w16du:dateUtc="2024-07-07T16:58:00Z"/>
              <w:szCs w:val="26"/>
            </w:rPr>
          </w:rPrChange>
        </w:rPr>
      </w:pPr>
      <w:ins w:id="487" w:author="Linh Tran" w:date="2024-07-07T23:58:00Z" w16du:dateUtc="2024-07-07T16:58:00Z">
        <w:r w:rsidRPr="00ED1E7D">
          <w:rPr>
            <w:rFonts w:cs="Times New Roman"/>
            <w:szCs w:val="26"/>
            <w:rPrChange w:id="488" w:author="Trần Nhựt Linh" w:date="2024-07-08T09:15:00Z" w16du:dateUtc="2024-07-08T02:15:00Z">
              <w:rPr>
                <w:szCs w:val="26"/>
              </w:rPr>
            </w:rPrChange>
          </w:rPr>
          <w:t>GitLab CI/CD là một phần của GitLab, cung cấp các tính năng CI/CD ngay trong GitLab, giúp tự động hóa các quy trình xây dựng, kiểm thử, và triển khai phần mềm.</w:t>
        </w:r>
      </w:ins>
    </w:p>
    <w:p w14:paraId="1AD627E8" w14:textId="11F8ED0F" w:rsidR="00DD7D9A" w:rsidRPr="00ED1E7D" w:rsidRDefault="00DD7D9A">
      <w:pPr>
        <w:pStyle w:val="Heading3"/>
        <w:rPr>
          <w:ins w:id="489" w:author="Linh Tran" w:date="2024-07-07T23:58:00Z" w16du:dateUtc="2024-07-07T16:58:00Z"/>
          <w:rFonts w:cs="Times New Roman"/>
          <w:rPrChange w:id="490" w:author="Trần Nhựt Linh" w:date="2024-07-08T09:15:00Z" w16du:dateUtc="2024-07-08T02:15:00Z">
            <w:rPr>
              <w:ins w:id="491" w:author="Linh Tran" w:date="2024-07-07T23:58:00Z" w16du:dateUtc="2024-07-07T16:58:00Z"/>
            </w:rPr>
          </w:rPrChange>
        </w:rPr>
        <w:pPrChange w:id="492" w:author="Linh Tran" w:date="2024-07-08T00:09:00Z" w16du:dateUtc="2024-07-07T17:09:00Z">
          <w:pPr/>
        </w:pPrChange>
      </w:pPr>
      <w:bookmarkStart w:id="493" w:name="_Toc170995466"/>
      <w:bookmarkStart w:id="494" w:name="_Toc171397272"/>
      <w:ins w:id="495" w:author="Linh Tran" w:date="2024-07-07T23:58:00Z" w16du:dateUtc="2024-07-07T16:58:00Z">
        <w:r w:rsidRPr="00ED1E7D">
          <w:rPr>
            <w:rFonts w:cs="Times New Roman"/>
            <w:rPrChange w:id="496" w:author="Trần Nhựt Linh" w:date="2024-07-08T09:15:00Z" w16du:dateUtc="2024-07-08T02:15:00Z">
              <w:rPr>
                <w:rFonts w:eastAsiaTheme="minorHAnsi"/>
              </w:rPr>
            </w:rPrChange>
          </w:rPr>
          <w:t>Chức năng chính</w:t>
        </w:r>
        <w:bookmarkEnd w:id="493"/>
        <w:bookmarkEnd w:id="494"/>
      </w:ins>
    </w:p>
    <w:p w14:paraId="24C59F3D" w14:textId="77777777" w:rsidR="00DD7D9A" w:rsidRPr="00ED1E7D" w:rsidRDefault="00DD7D9A">
      <w:pPr>
        <w:pStyle w:val="ListParagraph"/>
        <w:numPr>
          <w:ilvl w:val="0"/>
          <w:numId w:val="51"/>
        </w:numPr>
        <w:spacing w:line="360" w:lineRule="auto"/>
        <w:rPr>
          <w:ins w:id="497" w:author="Linh Tran" w:date="2024-07-07T23:58:00Z" w16du:dateUtc="2024-07-07T16:58:00Z"/>
        </w:rPr>
        <w:pPrChange w:id="498" w:author="Linh Tran" w:date="2024-07-08T00:09:00Z" w16du:dateUtc="2024-07-07T17:09:00Z">
          <w:pPr/>
        </w:pPrChange>
      </w:pPr>
      <w:ins w:id="499" w:author="Linh Tran" w:date="2024-07-07T23:58:00Z" w16du:dateUtc="2024-07-07T16:58:00Z">
        <w:r w:rsidRPr="00ED1E7D">
          <w:t>CI (Continuous Integration): Tự động xây dựng và kiểm thử source code mỗi khi có thay đổi.</w:t>
        </w:r>
      </w:ins>
    </w:p>
    <w:p w14:paraId="4C7AA43A" w14:textId="77777777" w:rsidR="00DD7D9A" w:rsidRPr="00ED1E7D" w:rsidRDefault="00DD7D9A">
      <w:pPr>
        <w:pStyle w:val="ListParagraph"/>
        <w:numPr>
          <w:ilvl w:val="0"/>
          <w:numId w:val="51"/>
        </w:numPr>
        <w:spacing w:line="360" w:lineRule="auto"/>
        <w:rPr>
          <w:ins w:id="500" w:author="Linh Tran" w:date="2024-07-07T23:58:00Z" w16du:dateUtc="2024-07-07T16:58:00Z"/>
        </w:rPr>
        <w:pPrChange w:id="501" w:author="Linh Tran" w:date="2024-07-08T00:09:00Z" w16du:dateUtc="2024-07-07T17:09:00Z">
          <w:pPr/>
        </w:pPrChange>
      </w:pPr>
      <w:ins w:id="502" w:author="Linh Tran" w:date="2024-07-07T23:58:00Z" w16du:dateUtc="2024-07-07T16:58:00Z">
        <w:r w:rsidRPr="00ED1E7D">
          <w:t>CD (Continuous Delivery/Deployment): Tự động triển khai ứng dụng lên các môi trường khác nhau sau khi kiểm thử thành công.</w:t>
        </w:r>
      </w:ins>
    </w:p>
    <w:p w14:paraId="65B4503A" w14:textId="6EF7A694" w:rsidR="00DD7D9A" w:rsidRPr="00ED1E7D" w:rsidRDefault="00DD7D9A" w:rsidP="00241112">
      <w:pPr>
        <w:pStyle w:val="ListParagraph"/>
        <w:numPr>
          <w:ilvl w:val="0"/>
          <w:numId w:val="51"/>
        </w:numPr>
        <w:spacing w:line="360" w:lineRule="auto"/>
        <w:rPr>
          <w:ins w:id="503" w:author="Linh Tran" w:date="2024-07-08T00:10:00Z" w16du:dateUtc="2024-07-07T17:10:00Z"/>
          <w:rPrChange w:id="504" w:author="Trần Nhựt Linh" w:date="2024-07-08T09:15:00Z" w16du:dateUtc="2024-07-08T02:15:00Z">
            <w:rPr>
              <w:ins w:id="505" w:author="Linh Tran" w:date="2024-07-08T00:10:00Z" w16du:dateUtc="2024-07-07T17:10:00Z"/>
              <w:lang w:val="vi-VN"/>
            </w:rPr>
          </w:rPrChange>
        </w:rPr>
      </w:pPr>
      <w:ins w:id="506" w:author="Linh Tran" w:date="2024-07-07T23:58:00Z" w16du:dateUtc="2024-07-07T16:58:00Z">
        <w:r w:rsidRPr="00ED1E7D">
          <w:t>Pipeline: GitLab CI/CD sử dụng pipeline để xác định chuỗi các công việc cần thực hiện, từ xây dựng, kiểm thử, đến triển khai.</w:t>
        </w:r>
      </w:ins>
    </w:p>
    <w:p w14:paraId="178D8B10" w14:textId="5685F363" w:rsidR="00B91579" w:rsidRPr="00ED1E7D" w:rsidRDefault="00B91579">
      <w:pPr>
        <w:pStyle w:val="Heading1"/>
        <w:rPr>
          <w:ins w:id="507" w:author="Linh Tran" w:date="2024-07-07T23:58:00Z" w16du:dateUtc="2024-07-07T16:58:00Z"/>
          <w:rFonts w:eastAsiaTheme="minorHAnsi"/>
          <w:rPrChange w:id="508" w:author="Trần Nhựt Linh" w:date="2024-07-08T09:15:00Z" w16du:dateUtc="2024-07-08T02:15:00Z">
            <w:rPr>
              <w:ins w:id="509" w:author="Linh Tran" w:date="2024-07-07T23:58:00Z" w16du:dateUtc="2024-07-07T16:58:00Z"/>
              <w:rFonts w:eastAsia="Times New Roman" w:cs="Times New Roman"/>
              <w:lang w:val="en-US"/>
            </w:rPr>
          </w:rPrChange>
        </w:rPr>
        <w:pPrChange w:id="510" w:author="Linh Tran" w:date="2024-07-08T00:10:00Z" w16du:dateUtc="2024-07-07T17:10:00Z">
          <w:pPr>
            <w:pStyle w:val="Heading2"/>
          </w:pPr>
        </w:pPrChange>
      </w:pPr>
      <w:bookmarkStart w:id="511" w:name="_Toc171397273"/>
      <w:ins w:id="512" w:author="Linh Tran" w:date="2024-07-08T00:10:00Z" w16du:dateUtc="2024-07-07T17:10:00Z">
        <w:r w:rsidRPr="00ED1E7D">
          <w:lastRenderedPageBreak/>
          <w:t>PHƯƠNG PHÁP THỰC HIỆN</w:t>
        </w:r>
      </w:ins>
      <w:bookmarkEnd w:id="511"/>
    </w:p>
    <w:p w14:paraId="25BE193B" w14:textId="6796E662" w:rsidR="00B91579" w:rsidRPr="00ED1E7D" w:rsidRDefault="00B91579">
      <w:pPr>
        <w:pStyle w:val="Heading2"/>
        <w:rPr>
          <w:ins w:id="513" w:author="Linh Tran" w:date="2024-07-08T00:12:00Z" w16du:dateUtc="2024-07-07T17:12:00Z"/>
          <w:rPrChange w:id="514" w:author="Trần Nhựt Linh" w:date="2024-07-08T09:15:00Z" w16du:dateUtc="2024-07-08T02:15:00Z">
            <w:rPr>
              <w:ins w:id="515" w:author="Linh Tran" w:date="2024-07-08T00:12:00Z" w16du:dateUtc="2024-07-07T17:12:00Z"/>
              <w:rFonts w:eastAsiaTheme="minorHAnsi"/>
              <w:lang w:val="vi-VN"/>
            </w:rPr>
          </w:rPrChange>
        </w:rPr>
        <w:pPrChange w:id="516" w:author="Linh Tran" w:date="2024-07-08T00:12:00Z" w16du:dateUtc="2024-07-07T17:12:00Z">
          <w:pPr>
            <w:pStyle w:val="Heading1"/>
          </w:pPr>
        </w:pPrChange>
      </w:pPr>
      <w:bookmarkStart w:id="517" w:name="_Toc171397274"/>
      <w:bookmarkStart w:id="518" w:name="_Toc367742503"/>
      <w:ins w:id="519" w:author="Linh Tran" w:date="2024-07-08T00:12:00Z" w16du:dateUtc="2024-07-07T17:12:00Z">
        <w:r w:rsidRPr="00ED1E7D">
          <w:rPr>
            <w:rFonts w:cs="Times New Roman"/>
            <w:rPrChange w:id="520" w:author="Trần Nhựt Linh" w:date="2024-07-08T09:15:00Z" w16du:dateUtc="2024-07-08T02:15:00Z">
              <w:rPr>
                <w:rFonts w:eastAsiaTheme="minorHAnsi"/>
              </w:rPr>
            </w:rPrChange>
          </w:rPr>
          <w:t>Nghiên cứu lý thuyết và tài liệu</w:t>
        </w:r>
        <w:bookmarkEnd w:id="517"/>
      </w:ins>
    </w:p>
    <w:p w14:paraId="08DABDE2" w14:textId="77777777" w:rsidR="00B91579" w:rsidRPr="00ED1E7D" w:rsidRDefault="00B91579">
      <w:pPr>
        <w:rPr>
          <w:ins w:id="521" w:author="Linh Tran" w:date="2024-07-08T00:12:00Z" w16du:dateUtc="2024-07-07T17:12:00Z"/>
          <w:rFonts w:eastAsiaTheme="minorHAnsi"/>
          <w:b/>
          <w:rPrChange w:id="522" w:author="Trần Nhựt Linh" w:date="2024-07-08T09:15:00Z" w16du:dateUtc="2024-07-08T02:15:00Z">
            <w:rPr>
              <w:ins w:id="523" w:author="Linh Tran" w:date="2024-07-08T00:12:00Z" w16du:dateUtc="2024-07-07T17:12:00Z"/>
              <w:rFonts w:eastAsiaTheme="minorHAnsi"/>
              <w:b w:val="0"/>
              <w:sz w:val="26"/>
              <w:szCs w:val="22"/>
              <w:lang w:val="vi-VN"/>
            </w:rPr>
          </w:rPrChange>
        </w:rPr>
        <w:pPrChange w:id="524" w:author="Linh Tran" w:date="2024-07-08T00:12:00Z" w16du:dateUtc="2024-07-07T17:12:00Z">
          <w:pPr>
            <w:pStyle w:val="Heading1"/>
          </w:pPr>
        </w:pPrChange>
      </w:pPr>
      <w:ins w:id="525" w:author="Linh Tran" w:date="2024-07-08T00:12:00Z" w16du:dateUtc="2024-07-07T17:12:00Z">
        <w:r w:rsidRPr="00ED1E7D">
          <w:rPr>
            <w:rFonts w:eastAsiaTheme="minorHAnsi" w:cs="Times New Roman"/>
            <w:rPrChange w:id="526" w:author="Trần Nhựt Linh" w:date="2024-07-08T09:15:00Z" w16du:dateUtc="2024-07-08T02:15:00Z">
              <w:rPr/>
            </w:rPrChange>
          </w:rPr>
          <w:t>Thu thập tài liệu và nghiên cứu kiến trúc, nguyên lý hoạt động, tính năng chính của tất cả các mô hình CI/CD và chọn ra những mô hình tốt nhất.</w:t>
        </w:r>
      </w:ins>
    </w:p>
    <w:p w14:paraId="4AB34B96" w14:textId="684C3120" w:rsidR="00B91579" w:rsidRPr="00ED1E7D" w:rsidRDefault="00B91579">
      <w:pPr>
        <w:pStyle w:val="Heading2"/>
        <w:rPr>
          <w:ins w:id="527" w:author="Linh Tran" w:date="2024-07-08T00:12:00Z" w16du:dateUtc="2024-07-07T17:12:00Z"/>
          <w:rPrChange w:id="528" w:author="Trần Nhựt Linh" w:date="2024-07-08T09:15:00Z" w16du:dateUtc="2024-07-08T02:15:00Z">
            <w:rPr>
              <w:ins w:id="529" w:author="Linh Tran" w:date="2024-07-08T00:12:00Z" w16du:dateUtc="2024-07-07T17:12:00Z"/>
              <w:rFonts w:eastAsiaTheme="minorHAnsi"/>
              <w:lang w:val="vi-VN"/>
            </w:rPr>
          </w:rPrChange>
        </w:rPr>
        <w:pPrChange w:id="530" w:author="Linh Tran" w:date="2024-07-08T00:12:00Z" w16du:dateUtc="2024-07-07T17:12:00Z">
          <w:pPr>
            <w:pStyle w:val="Heading1"/>
          </w:pPr>
        </w:pPrChange>
      </w:pPr>
      <w:bookmarkStart w:id="531" w:name="_Toc171397275"/>
      <w:ins w:id="532" w:author="Linh Tran" w:date="2024-07-08T00:12:00Z" w16du:dateUtc="2024-07-07T17:12:00Z">
        <w:r w:rsidRPr="00ED1E7D">
          <w:rPr>
            <w:rFonts w:cs="Times New Roman"/>
            <w:rPrChange w:id="533" w:author="Trần Nhựt Linh" w:date="2024-07-08T09:15:00Z" w16du:dateUtc="2024-07-08T02:15:00Z">
              <w:rPr>
                <w:rFonts w:eastAsiaTheme="minorHAnsi"/>
              </w:rPr>
            </w:rPrChange>
          </w:rPr>
          <w:t>Thiết lập môi trường</w:t>
        </w:r>
        <w:bookmarkEnd w:id="531"/>
      </w:ins>
    </w:p>
    <w:p w14:paraId="5B679414" w14:textId="5C397599" w:rsidR="00B91579" w:rsidRPr="00ED1E7D" w:rsidRDefault="00B91579">
      <w:pPr>
        <w:pStyle w:val="ListParagraph"/>
        <w:numPr>
          <w:ilvl w:val="0"/>
          <w:numId w:val="82"/>
        </w:numPr>
        <w:rPr>
          <w:ins w:id="534" w:author="Linh Tran" w:date="2024-07-08T00:12:00Z" w16du:dateUtc="2024-07-07T17:12:00Z"/>
          <w:rFonts w:eastAsiaTheme="minorHAnsi"/>
          <w:lang w:val="vi-VN"/>
        </w:rPr>
        <w:pPrChange w:id="535" w:author="Linh Tran" w:date="2024-07-08T00:14:00Z" w16du:dateUtc="2024-07-07T17:14:00Z">
          <w:pPr>
            <w:pStyle w:val="Heading1"/>
          </w:pPr>
        </w:pPrChange>
      </w:pPr>
      <w:ins w:id="536" w:author="Linh Tran" w:date="2024-07-08T00:12:00Z" w16du:dateUtc="2024-07-07T17:12:00Z">
        <w:r w:rsidRPr="00ED1E7D">
          <w:rPr>
            <w:rFonts w:eastAsiaTheme="minorHAnsi"/>
            <w:lang w:val="vi-VN"/>
            <w:rPrChange w:id="537" w:author="Trần Nhựt Linh" w:date="2024-07-08T09:15:00Z" w16du:dateUtc="2024-07-08T02:15:00Z">
              <w:rPr>
                <w:b w:val="0"/>
              </w:rPr>
            </w:rPrChange>
          </w:rPr>
          <w:t>Thiết lập các server, các node hoặc các dịch vụ cloud: Cài đặt và cấu hình môi trường cần thiết cho từng mô hình CI/CD.</w:t>
        </w:r>
      </w:ins>
    </w:p>
    <w:p w14:paraId="2FA8B442" w14:textId="365911CF" w:rsidR="00B91579" w:rsidRPr="00ED1E7D" w:rsidRDefault="00B91579">
      <w:pPr>
        <w:pStyle w:val="ListParagraph"/>
        <w:numPr>
          <w:ilvl w:val="0"/>
          <w:numId w:val="82"/>
        </w:numPr>
        <w:rPr>
          <w:ins w:id="538" w:author="Linh Tran" w:date="2024-07-08T00:12:00Z" w16du:dateUtc="2024-07-07T17:12:00Z"/>
          <w:rFonts w:eastAsiaTheme="minorHAnsi"/>
          <w:lang w:val="vi-VN"/>
        </w:rPr>
        <w:pPrChange w:id="539" w:author="Linh Tran" w:date="2024-07-08T00:14:00Z" w16du:dateUtc="2024-07-07T17:14:00Z">
          <w:pPr>
            <w:pStyle w:val="Heading1"/>
          </w:pPr>
        </w:pPrChange>
      </w:pPr>
      <w:ins w:id="540" w:author="Linh Tran" w:date="2024-07-08T00:12:00Z" w16du:dateUtc="2024-07-07T17:12:00Z">
        <w:r w:rsidRPr="00ED1E7D">
          <w:rPr>
            <w:rFonts w:eastAsiaTheme="minorHAnsi"/>
            <w:lang w:val="vi-VN"/>
            <w:rPrChange w:id="541" w:author="Trần Nhựt Linh" w:date="2024-07-08T09:15:00Z" w16du:dateUtc="2024-07-08T02:15:00Z">
              <w:rPr>
                <w:b w:val="0"/>
              </w:rPr>
            </w:rPrChange>
          </w:rPr>
          <w:t>Cấu hình công cụ cần thiết: Tùy theo mô hình CI/CD, cài đặt và cấu hình các công cụ hỗ trợ như Git, Docker, và các plugin liên quan.</w:t>
        </w:r>
      </w:ins>
    </w:p>
    <w:p w14:paraId="76181E84" w14:textId="5E509DC3" w:rsidR="00B91579" w:rsidRPr="00ED1E7D" w:rsidRDefault="00B91579">
      <w:pPr>
        <w:pStyle w:val="ListParagraph"/>
        <w:numPr>
          <w:ilvl w:val="0"/>
          <w:numId w:val="82"/>
        </w:numPr>
        <w:rPr>
          <w:ins w:id="542" w:author="Linh Tran" w:date="2024-07-08T00:13:00Z" w16du:dateUtc="2024-07-07T17:13:00Z"/>
          <w:lang w:val="vi-VN"/>
        </w:rPr>
        <w:pPrChange w:id="543" w:author="Linh Tran" w:date="2024-07-08T00:14:00Z" w16du:dateUtc="2024-07-07T17:14:00Z">
          <w:pPr>
            <w:pStyle w:val="ListParagraph"/>
            <w:numPr>
              <w:numId w:val="55"/>
            </w:numPr>
            <w:ind w:left="1080" w:hanging="720"/>
          </w:pPr>
        </w:pPrChange>
      </w:pPr>
      <w:ins w:id="544" w:author="Linh Tran" w:date="2024-07-08T00:12:00Z" w16du:dateUtc="2024-07-07T17:12:00Z">
        <w:r w:rsidRPr="00ED1E7D">
          <w:rPr>
            <w:lang w:val="vi-VN"/>
          </w:rPr>
          <w:t>Thiết lập Runner/Agent: Đối với các nền tảng yêu cầu Runner/Agent, thiết lập và cấu hình các thành phần này để hỗ trợ thực hiện pipeline.</w:t>
        </w:r>
      </w:ins>
    </w:p>
    <w:p w14:paraId="72CCD82A" w14:textId="2F5C2C4D" w:rsidR="00B91579" w:rsidRPr="00ED1E7D" w:rsidRDefault="00B91579" w:rsidP="000B2239">
      <w:pPr>
        <w:pStyle w:val="ListParagraph"/>
        <w:numPr>
          <w:ilvl w:val="0"/>
          <w:numId w:val="82"/>
        </w:numPr>
        <w:rPr>
          <w:ins w:id="545" w:author="Linh Tran" w:date="2024-07-08T00:15:00Z" w16du:dateUtc="2024-07-07T17:15:00Z"/>
          <w:lang w:val="vi-VN"/>
        </w:rPr>
      </w:pPr>
      <w:ins w:id="546" w:author="Linh Tran" w:date="2024-07-08T00:13:00Z" w16du:dateUtc="2024-07-07T17:13:00Z">
        <w:r w:rsidRPr="00ED1E7D">
          <w:rPr>
            <w:lang w:val="vi-VN"/>
          </w:rPr>
          <w:t>Cấu hình file pipeline: Định nghĩa các bước trong pipeline thông qua các file cấu hình như Jenkinsfile, .gitlab-ci.yml, YAML file, hoặc workflow file.</w:t>
        </w:r>
      </w:ins>
    </w:p>
    <w:p w14:paraId="36795A1D" w14:textId="3F9CFD16" w:rsidR="00B91579" w:rsidRPr="00ED1E7D" w:rsidRDefault="00B91579" w:rsidP="00241112">
      <w:pPr>
        <w:pStyle w:val="Heading2"/>
        <w:rPr>
          <w:ins w:id="547" w:author="Trần Nhựt Linh" w:date="2024-07-08T09:00:00Z" w16du:dateUtc="2024-07-08T02:00:00Z"/>
          <w:rFonts w:cs="Times New Roman"/>
        </w:rPr>
      </w:pPr>
      <w:bookmarkStart w:id="548" w:name="_Toc171397276"/>
      <w:ins w:id="549" w:author="Linh Tran" w:date="2024-07-08T00:15:00Z" w16du:dateUtc="2024-07-07T17:15:00Z">
        <w:r w:rsidRPr="009434EA">
          <w:rPr>
            <w:rFonts w:cs="Times New Roman"/>
          </w:rPr>
          <w:t>Xây d</w:t>
        </w:r>
        <w:r w:rsidRPr="00CC087D">
          <w:rPr>
            <w:rFonts w:cs="Times New Roman"/>
          </w:rPr>
          <w:t>ựng và cấ</w:t>
        </w:r>
        <w:r w:rsidRPr="00ED1E7D">
          <w:rPr>
            <w:rFonts w:cs="Times New Roman"/>
            <w:rPrChange w:id="550" w:author="Trần Nhựt Linh" w:date="2024-07-08T09:15:00Z" w16du:dateUtc="2024-07-08T02:15:00Z">
              <w:rPr/>
            </w:rPrChange>
          </w:rPr>
          <w:t>u hình các pipeline</w:t>
        </w:r>
      </w:ins>
      <w:bookmarkEnd w:id="548"/>
    </w:p>
    <w:p w14:paraId="2DB8121E" w14:textId="3D4B6A53" w:rsidR="00DD0F7E" w:rsidRPr="00ED1E7D" w:rsidRDefault="0061304B">
      <w:pPr>
        <w:rPr>
          <w:ins w:id="551" w:author="Linh Tran" w:date="2024-07-08T00:15:00Z" w16du:dateUtc="2024-07-07T17:15:00Z"/>
          <w:rFonts w:cs="Times New Roman"/>
          <w:lang w:eastAsia="zh-CN"/>
          <w:rPrChange w:id="552" w:author="Trần Nhựt Linh" w:date="2024-07-08T09:15:00Z" w16du:dateUtc="2024-07-08T02:15:00Z">
            <w:rPr>
              <w:ins w:id="553" w:author="Linh Tran" w:date="2024-07-08T00:15:00Z" w16du:dateUtc="2024-07-07T17:15:00Z"/>
            </w:rPr>
          </w:rPrChange>
        </w:rPr>
        <w:pPrChange w:id="554" w:author="Trần Nhựt Linh" w:date="2024-07-08T09:00:00Z" w16du:dateUtc="2024-07-08T02:00:00Z">
          <w:pPr>
            <w:pStyle w:val="Heading2"/>
          </w:pPr>
        </w:pPrChange>
      </w:pPr>
      <w:ins w:id="555" w:author="Trần Nhựt Linh" w:date="2024-07-08T09:00:00Z" w16du:dateUtc="2024-07-08T02:00:00Z">
        <w:r w:rsidRPr="009434EA">
          <w:rPr>
            <w:rFonts w:cs="Times New Roman"/>
          </w:rPr>
          <w:t>Source code dùng đ</w:t>
        </w:r>
        <w:r w:rsidRPr="00CC087D">
          <w:rPr>
            <w:rFonts w:cs="Times New Roman"/>
          </w:rPr>
          <w:t>ể chạy các mô hình pipeline là một ứng d</w:t>
        </w:r>
        <w:r w:rsidRPr="00ED1E7D">
          <w:rPr>
            <w:rFonts w:cs="Times New Roman"/>
            <w:rPrChange w:id="556" w:author="Trần Nhựt Linh" w:date="2024-07-08T09:15:00Z" w16du:dateUtc="2024-07-08T02:15:00Z">
              <w:rPr/>
            </w:rPrChange>
          </w:rPr>
          <w:t xml:space="preserve">ụng MERN, sử dụng các công nghệ như MongoDB, Express, </w:t>
        </w:r>
      </w:ins>
      <w:ins w:id="557" w:author="Trần Nhựt Linh" w:date="2024-07-08T09:01:00Z" w16du:dateUtc="2024-07-08T02:01:00Z">
        <w:r w:rsidRPr="00ED1E7D">
          <w:rPr>
            <w:rFonts w:cs="Times New Roman"/>
            <w:rPrChange w:id="558" w:author="Trần Nhựt Linh" w:date="2024-07-08T09:15:00Z" w16du:dateUtc="2024-07-08T02:15:00Z">
              <w:rPr/>
            </w:rPrChange>
          </w:rPr>
          <w:t xml:space="preserve">ReactJS, </w:t>
        </w:r>
      </w:ins>
      <w:ins w:id="559" w:author="Trần Nhựt Linh" w:date="2024-07-08T09:02:00Z" w16du:dateUtc="2024-07-08T02:02:00Z">
        <w:r w:rsidR="00DD0F7E" w:rsidRPr="00ED1E7D">
          <w:rPr>
            <w:rFonts w:cs="Times New Roman"/>
          </w:rPr>
          <w:t xml:space="preserve">NodeJS. Source code được tham khảo </w:t>
        </w:r>
      </w:ins>
      <w:ins w:id="560" w:author="Trần Nhựt Linh" w:date="2024-07-08T09:03:00Z" w16du:dateUtc="2024-07-08T02:03:00Z">
        <w:r w:rsidR="00DD0F7E" w:rsidRPr="00ED1E7D">
          <w:rPr>
            <w:rFonts w:cs="Times New Roman"/>
          </w:rPr>
          <w:t xml:space="preserve">trên trang </w:t>
        </w:r>
      </w:ins>
      <w:ins w:id="561" w:author="Trần Nhựt Linh" w:date="2024-07-08T09:05:00Z" w16du:dateUtc="2024-07-08T02:05:00Z">
        <w:r w:rsidR="00DD0F7E" w:rsidRPr="00ED1E7D">
          <w:rPr>
            <w:rFonts w:cs="Times New Roman"/>
          </w:rPr>
          <w:t>GitHub.</w:t>
        </w:r>
      </w:ins>
      <w:r w:rsidR="007F1E31" w:rsidRPr="00ED1E7D">
        <w:rPr>
          <w:rFonts w:cs="Times New Roman"/>
          <w:lang w:val="en-US"/>
        </w:rPr>
        <w:t xml:space="preserve"> Tại</w:t>
      </w:r>
      <w:r w:rsidR="007F1E31" w:rsidRPr="00ED1E7D">
        <w:rPr>
          <w:rFonts w:cs="Times New Roman"/>
        </w:rPr>
        <w:t xml:space="preserve"> MongoDB, connection string được sửa lại thành “mongodb://mongodb:27017/Instagram” để có thể kết nối với container back-end.</w:t>
      </w:r>
    </w:p>
    <w:p w14:paraId="592DEBB5" w14:textId="417B652A" w:rsidR="00B91579" w:rsidRPr="00ED1E7D" w:rsidRDefault="00040A0E" w:rsidP="00241112">
      <w:pPr>
        <w:pStyle w:val="Heading3"/>
        <w:rPr>
          <w:ins w:id="562" w:author="Trần Nhựt Linh" w:date="2024-07-08T08:50:00Z" w16du:dateUtc="2024-07-08T01:50:00Z"/>
          <w:rFonts w:cs="Times New Roman"/>
        </w:rPr>
      </w:pPr>
      <w:bookmarkStart w:id="563" w:name="_Toc171397277"/>
      <w:ins w:id="564" w:author="Trần Nhựt Linh" w:date="2024-07-08T00:56:00Z" w16du:dateUtc="2024-07-07T17:56:00Z">
        <w:r w:rsidRPr="00ED1E7D">
          <w:rPr>
            <w:rFonts w:cs="Times New Roman"/>
          </w:rPr>
          <w:t xml:space="preserve">Khởi tạo Dockerfile và file </w:t>
        </w:r>
      </w:ins>
      <w:ins w:id="565" w:author="Trần Nhựt Linh" w:date="2024-07-08T00:57:00Z" w16du:dateUtc="2024-07-07T17:57:00Z">
        <w:r w:rsidRPr="00ED1E7D">
          <w:rPr>
            <w:rFonts w:cs="Times New Roman"/>
          </w:rPr>
          <w:t>YAML deployment</w:t>
        </w:r>
      </w:ins>
      <w:bookmarkEnd w:id="563"/>
    </w:p>
    <w:p w14:paraId="300354B0" w14:textId="5ED5B337" w:rsidR="00E90FAF" w:rsidRPr="00CC087D" w:rsidRDefault="00E90FAF" w:rsidP="00241112">
      <w:pPr>
        <w:pStyle w:val="Heading4"/>
        <w:rPr>
          <w:ins w:id="566" w:author="Trần Nhựt Linh" w:date="2024-07-08T08:51:00Z" w16du:dateUtc="2024-07-08T01:51:00Z"/>
          <w:rFonts w:cs="Times New Roman"/>
        </w:rPr>
      </w:pPr>
      <w:ins w:id="567" w:author="Trần Nhựt Linh" w:date="2024-07-08T08:51:00Z" w16du:dateUtc="2024-07-08T01:51:00Z">
        <w:r w:rsidRPr="009434EA">
          <w:rPr>
            <w:rFonts w:cs="Times New Roman"/>
          </w:rPr>
          <w:t>Dockerfile</w:t>
        </w:r>
      </w:ins>
    </w:p>
    <w:p w14:paraId="2AF80166" w14:textId="01CE8ADD" w:rsidR="00E90FAF" w:rsidRPr="00ED1E7D" w:rsidRDefault="00E90FAF">
      <w:pPr>
        <w:pStyle w:val="ListParagraph"/>
        <w:numPr>
          <w:ilvl w:val="0"/>
          <w:numId w:val="70"/>
        </w:numPr>
        <w:spacing w:line="360" w:lineRule="auto"/>
        <w:rPr>
          <w:ins w:id="568" w:author="Trần Nhựt Linh" w:date="2024-07-08T08:53:00Z" w16du:dateUtc="2024-07-08T01:53:00Z"/>
        </w:rPr>
        <w:pPrChange w:id="569" w:author="Trần Nhựt Linh" w:date="2024-07-08T09:06:00Z" w16du:dateUtc="2024-07-08T02:06:00Z">
          <w:pPr/>
        </w:pPrChange>
      </w:pPr>
      <w:ins w:id="570" w:author="Trần Nhựt Linh" w:date="2024-07-08T08:51:00Z" w16du:dateUtc="2024-07-08T01:51:00Z">
        <w:r w:rsidRPr="00ED1E7D">
          <w:t xml:space="preserve">Đầu </w:t>
        </w:r>
      </w:ins>
      <w:ins w:id="571" w:author="Trần Nhựt Linh" w:date="2024-07-08T08:52:00Z" w16du:dateUtc="2024-07-08T01:52:00Z">
        <w:r w:rsidRPr="00ED1E7D">
          <w:t>tiên cần kéo image base</w:t>
        </w:r>
      </w:ins>
      <w:ins w:id="572" w:author="Trần Nhựt Linh" w:date="2024-07-08T09:11:00Z" w16du:dateUtc="2024-07-08T02:11:00Z">
        <w:r w:rsidR="003C01F0" w:rsidRPr="00ED1E7D">
          <w:rPr>
            <w:lang w:val="vi-VN"/>
            <w:rPrChange w:id="573" w:author="Trần Nhựt Linh" w:date="2024-07-08T09:15:00Z" w16du:dateUtc="2024-07-08T02:15:00Z">
              <w:rPr>
                <w:rFonts w:asciiTheme="majorHAnsi" w:hAnsiTheme="majorHAnsi"/>
              </w:rPr>
            </w:rPrChange>
          </w:rPr>
          <w:t xml:space="preserve"> là node</w:t>
        </w:r>
      </w:ins>
      <w:ins w:id="574" w:author="Trần Nhựt Linh" w:date="2024-07-08T08:52:00Z" w16du:dateUtc="2024-07-08T01:52:00Z">
        <w:r w:rsidRPr="00ED1E7D">
          <w:t xml:space="preserve"> về cho cả front-end và back-</w:t>
        </w:r>
      </w:ins>
      <w:ins w:id="575" w:author="Trần Nhựt Linh" w:date="2024-07-08T08:53:00Z" w16du:dateUtc="2024-07-08T01:53:00Z">
        <w:r w:rsidRPr="00ED1E7D">
          <w:t>end.</w:t>
        </w:r>
      </w:ins>
    </w:p>
    <w:p w14:paraId="46706695" w14:textId="762A8E4A" w:rsidR="00E90FAF" w:rsidRPr="00ED1E7D" w:rsidRDefault="00E90FAF">
      <w:pPr>
        <w:pStyle w:val="ListParagraph"/>
        <w:numPr>
          <w:ilvl w:val="0"/>
          <w:numId w:val="70"/>
        </w:numPr>
        <w:spacing w:line="360" w:lineRule="auto"/>
        <w:rPr>
          <w:ins w:id="576" w:author="Trần Nhựt Linh" w:date="2024-07-08T08:57:00Z" w16du:dateUtc="2024-07-08T01:57:00Z"/>
        </w:rPr>
        <w:pPrChange w:id="577" w:author="Trần Nhựt Linh" w:date="2024-07-08T09:06:00Z" w16du:dateUtc="2024-07-08T02:06:00Z">
          <w:pPr/>
        </w:pPrChange>
      </w:pPr>
      <w:ins w:id="578" w:author="Trần Nhựt Linh" w:date="2024-07-08T08:53:00Z" w16du:dateUtc="2024-07-08T01:53:00Z">
        <w:r w:rsidRPr="00ED1E7D">
          <w:t xml:space="preserve">Tiếp đến </w:t>
        </w:r>
      </w:ins>
      <w:ins w:id="579" w:author="Trần Nhựt Linh" w:date="2024-07-08T08:56:00Z" w16du:dateUtc="2024-07-08T01:56:00Z">
        <w:r w:rsidRPr="00ED1E7D">
          <w:t>thiết lập thư mục làm việc (/</w:t>
        </w:r>
      </w:ins>
      <w:ins w:id="580" w:author="Trần Nhựt Linh" w:date="2024-07-08T08:57:00Z" w16du:dateUtc="2024-07-08T01:57:00Z">
        <w:r w:rsidRPr="00ED1E7D">
          <w:t>app) bên trong các container.</w:t>
        </w:r>
      </w:ins>
    </w:p>
    <w:p w14:paraId="200A70BF" w14:textId="2ECCCFD1" w:rsidR="00E90FAF" w:rsidRPr="00ED1E7D" w:rsidRDefault="00E90FAF">
      <w:pPr>
        <w:pStyle w:val="ListParagraph"/>
        <w:numPr>
          <w:ilvl w:val="0"/>
          <w:numId w:val="70"/>
        </w:numPr>
        <w:spacing w:line="360" w:lineRule="auto"/>
        <w:rPr>
          <w:ins w:id="581" w:author="Trần Nhựt Linh" w:date="2024-07-08T08:58:00Z" w16du:dateUtc="2024-07-08T01:58:00Z"/>
        </w:rPr>
        <w:pPrChange w:id="582" w:author="Trần Nhựt Linh" w:date="2024-07-08T09:06:00Z" w16du:dateUtc="2024-07-08T02:06:00Z">
          <w:pPr/>
        </w:pPrChange>
      </w:pPr>
      <w:ins w:id="583" w:author="Trần Nhựt Linh" w:date="2024-07-08T08:57:00Z" w16du:dateUtc="2024-07-08T01:57:00Z">
        <w:r w:rsidRPr="00ED1E7D">
          <w:t xml:space="preserve">Sao chép </w:t>
        </w:r>
      </w:ins>
      <w:ins w:id="584" w:author="Trần Nhựt Linh" w:date="2024-07-08T09:06:00Z" w16du:dateUtc="2024-07-08T02:06:00Z">
        <w:r w:rsidR="00DD0F7E" w:rsidRPr="00ED1E7D">
          <w:t>package.json</w:t>
        </w:r>
      </w:ins>
      <w:ins w:id="585" w:author="Trần Nhựt Linh" w:date="2024-07-08T08:57:00Z" w16du:dateUtc="2024-07-08T01:57:00Z">
        <w:r w:rsidRPr="00ED1E7D">
          <w:t xml:space="preserve"> vào thư mục làm </w:t>
        </w:r>
      </w:ins>
      <w:ins w:id="586" w:author="Trần Nhựt Linh" w:date="2024-07-08T08:58:00Z" w16du:dateUtc="2024-07-08T01:58:00Z">
        <w:r w:rsidRPr="00ED1E7D">
          <w:t>việc.</w:t>
        </w:r>
      </w:ins>
    </w:p>
    <w:p w14:paraId="3592F199" w14:textId="7D315D04" w:rsidR="00E90FAF" w:rsidRPr="00ED1E7D" w:rsidRDefault="00E90FAF">
      <w:pPr>
        <w:pStyle w:val="ListParagraph"/>
        <w:numPr>
          <w:ilvl w:val="0"/>
          <w:numId w:val="70"/>
        </w:numPr>
        <w:spacing w:line="360" w:lineRule="auto"/>
        <w:rPr>
          <w:ins w:id="587" w:author="Trần Nhựt Linh" w:date="2024-07-08T08:58:00Z" w16du:dateUtc="2024-07-08T01:58:00Z"/>
        </w:rPr>
        <w:pPrChange w:id="588" w:author="Trần Nhựt Linh" w:date="2024-07-08T09:06:00Z" w16du:dateUtc="2024-07-08T02:06:00Z">
          <w:pPr/>
        </w:pPrChange>
      </w:pPr>
      <w:ins w:id="589" w:author="Trần Nhựt Linh" w:date="2024-07-08T08:58:00Z" w16du:dateUtc="2024-07-08T01:58:00Z">
        <w:r w:rsidRPr="00ED1E7D">
          <w:t>Cài đặt các dependency và sao chép các source code vào bên trong</w:t>
        </w:r>
      </w:ins>
      <w:ins w:id="590" w:author="Trần Nhựt Linh" w:date="2024-07-08T09:11:00Z" w16du:dateUtc="2024-07-08T02:11:00Z">
        <w:r w:rsidR="003C01F0" w:rsidRPr="00ED1E7D">
          <w:rPr>
            <w:lang w:val="vi-VN"/>
            <w:rPrChange w:id="591" w:author="Trần Nhựt Linh" w:date="2024-07-08T09:15:00Z" w16du:dateUtc="2024-07-08T02:15:00Z">
              <w:rPr>
                <w:rFonts w:asciiTheme="majorHAnsi" w:hAnsiTheme="majorHAnsi"/>
              </w:rPr>
            </w:rPrChange>
          </w:rPr>
          <w:t xml:space="preserve"> thư mục làm việc của</w:t>
        </w:r>
      </w:ins>
      <w:ins w:id="592" w:author="Trần Nhựt Linh" w:date="2024-07-08T08:58:00Z" w16du:dateUtc="2024-07-08T01:58:00Z">
        <w:r w:rsidRPr="00ED1E7D">
          <w:t xml:space="preserve"> các container.</w:t>
        </w:r>
      </w:ins>
    </w:p>
    <w:p w14:paraId="023BB91B" w14:textId="486C914C" w:rsidR="00E90FAF" w:rsidRPr="00ED1E7D" w:rsidRDefault="0061304B" w:rsidP="00241112">
      <w:pPr>
        <w:pStyle w:val="ListParagraph"/>
        <w:numPr>
          <w:ilvl w:val="0"/>
          <w:numId w:val="70"/>
        </w:numPr>
        <w:spacing w:line="360" w:lineRule="auto"/>
        <w:rPr>
          <w:ins w:id="593" w:author="Trần Nhựt Linh" w:date="2024-07-08T09:09:00Z" w16du:dateUtc="2024-07-08T02:09:00Z"/>
          <w:rPrChange w:id="594" w:author="Trần Nhựt Linh" w:date="2024-07-08T09:15:00Z" w16du:dateUtc="2024-07-08T02:15:00Z">
            <w:rPr>
              <w:ins w:id="595" w:author="Trần Nhựt Linh" w:date="2024-07-08T09:09:00Z" w16du:dateUtc="2024-07-08T02:09:00Z"/>
              <w:lang w:val="vi-VN"/>
            </w:rPr>
          </w:rPrChange>
        </w:rPr>
      </w:pPr>
      <w:ins w:id="596" w:author="Trần Nhựt Linh" w:date="2024-07-08T08:59:00Z" w16du:dateUtc="2024-07-08T01:59:00Z">
        <w:r w:rsidRPr="00ED1E7D">
          <w:t>Expose cổng mà app đang chạy sau đó</w:t>
        </w:r>
      </w:ins>
      <w:ins w:id="597" w:author="Trần Nhựt Linh" w:date="2024-07-08T09:05:00Z" w16du:dateUtc="2024-07-08T02:05:00Z">
        <w:r w:rsidR="00DD0F7E" w:rsidRPr="00ED1E7D">
          <w:t xml:space="preserve"> khởi động app.</w:t>
        </w:r>
      </w:ins>
    </w:p>
    <w:p w14:paraId="5F9DFD9A" w14:textId="21FCDCD2" w:rsidR="00E971DA" w:rsidRPr="00CC087D" w:rsidRDefault="00E971DA" w:rsidP="00241112">
      <w:pPr>
        <w:pStyle w:val="Heading4"/>
        <w:rPr>
          <w:ins w:id="598" w:author="Trần Nhựt Linh" w:date="2024-07-08T09:09:00Z" w16du:dateUtc="2024-07-08T02:09:00Z"/>
          <w:rFonts w:cs="Times New Roman"/>
        </w:rPr>
      </w:pPr>
      <w:ins w:id="599" w:author="Trần Nhựt Linh" w:date="2024-07-08T09:09:00Z" w16du:dateUtc="2024-07-08T02:09:00Z">
        <w:r w:rsidRPr="009434EA">
          <w:rPr>
            <w:rFonts w:cs="Times New Roman"/>
          </w:rPr>
          <w:t>File YAML deployment</w:t>
        </w:r>
      </w:ins>
    </w:p>
    <w:p w14:paraId="44252483" w14:textId="77777777" w:rsidR="006B20CD" w:rsidRPr="00ED1E7D" w:rsidRDefault="006B20CD" w:rsidP="00241112">
      <w:pPr>
        <w:pStyle w:val="ListParagraph"/>
        <w:numPr>
          <w:ilvl w:val="0"/>
          <w:numId w:val="73"/>
        </w:numPr>
        <w:spacing w:line="360" w:lineRule="auto"/>
      </w:pPr>
      <w:r w:rsidRPr="00ED1E7D">
        <w:t>Service:</w:t>
      </w:r>
    </w:p>
    <w:p w14:paraId="11145EB2" w14:textId="341E64ED" w:rsidR="006B20CD" w:rsidRPr="00ED1E7D" w:rsidRDefault="006B20CD" w:rsidP="00241112">
      <w:pPr>
        <w:rPr>
          <w:rFonts w:cs="Times New Roman"/>
        </w:rPr>
      </w:pPr>
      <w:r w:rsidRPr="00ED1E7D">
        <w:rPr>
          <w:rFonts w:cs="Times New Roman"/>
        </w:rPr>
        <w:lastRenderedPageBreak/>
        <w:t>Service cho front-end với type là NodePort để traffic bên ngoài có thể truy cập vào UI của trang web.</w:t>
      </w:r>
    </w:p>
    <w:p w14:paraId="672EABCA" w14:textId="6D91AF99" w:rsidR="006B20CD" w:rsidRPr="00ED1E7D" w:rsidRDefault="006B20CD" w:rsidP="00241112">
      <w:pPr>
        <w:rPr>
          <w:rFonts w:cs="Times New Roman"/>
        </w:rPr>
      </w:pPr>
      <w:r w:rsidRPr="00ED1E7D">
        <w:rPr>
          <w:rFonts w:cs="Times New Roman"/>
        </w:rPr>
        <w:t xml:space="preserve">Service back-end với type là NodePort để kiểm tra trạng thái server và để nhận request từ front-end. </w:t>
      </w:r>
    </w:p>
    <w:p w14:paraId="6EB5716F" w14:textId="2F12CBFF" w:rsidR="006B20CD" w:rsidRPr="00ED1E7D" w:rsidRDefault="006B20CD" w:rsidP="00241112">
      <w:pPr>
        <w:rPr>
          <w:rFonts w:cs="Times New Roman"/>
        </w:rPr>
      </w:pPr>
      <w:r w:rsidRPr="00ED1E7D">
        <w:rPr>
          <w:rFonts w:cs="Times New Roman"/>
        </w:rPr>
        <w:t xml:space="preserve">Service mongodb để giao tiếp với service back-end trong việc đọc và ghi dữ liệu. </w:t>
      </w:r>
    </w:p>
    <w:p w14:paraId="41CDAC4E" w14:textId="77777777" w:rsidR="006B20CD" w:rsidRPr="00ED1E7D" w:rsidRDefault="006B20CD" w:rsidP="00241112">
      <w:pPr>
        <w:pStyle w:val="ListParagraph"/>
        <w:numPr>
          <w:ilvl w:val="0"/>
          <w:numId w:val="73"/>
        </w:numPr>
        <w:spacing w:line="360" w:lineRule="auto"/>
      </w:pPr>
      <w:r w:rsidRPr="00ED1E7D">
        <w:t>Deployment:</w:t>
      </w:r>
    </w:p>
    <w:p w14:paraId="15086B66" w14:textId="0A580548" w:rsidR="003C01F0" w:rsidRPr="009434EA" w:rsidRDefault="006B20CD">
      <w:pPr>
        <w:rPr>
          <w:ins w:id="600" w:author="Linh Tran" w:date="2024-07-08T00:17:00Z" w16du:dateUtc="2024-07-07T17:17:00Z"/>
          <w:rFonts w:cs="Times New Roman"/>
        </w:rPr>
        <w:pPrChange w:id="601" w:author="Trần Nhựt Linh" w:date="2024-07-08T09:09:00Z" w16du:dateUtc="2024-07-08T02:09:00Z">
          <w:pPr>
            <w:pStyle w:val="Heading3"/>
          </w:pPr>
        </w:pPrChange>
      </w:pPr>
      <w:r w:rsidRPr="00ED1E7D">
        <w:rPr>
          <w:rFonts w:cs="Times New Roman"/>
        </w:rPr>
        <w:t>Tạo các deployment dùng để quản lý các pod chạy container front-end, back-end và mongodb với image được kéo về từ dockerhub. Thông thường các replicas sẽ nhiều hơn 1, nhưng để demo cho pipeline, mặc định các replicas sẽ là 1.</w:t>
      </w:r>
    </w:p>
    <w:p w14:paraId="4409276A" w14:textId="618642B0" w:rsidR="00B91579" w:rsidRPr="00ED1E7D" w:rsidRDefault="00040A0E" w:rsidP="00241112">
      <w:pPr>
        <w:pStyle w:val="Heading3"/>
        <w:rPr>
          <w:rFonts w:cs="Times New Roman"/>
        </w:rPr>
      </w:pPr>
      <w:bookmarkStart w:id="602" w:name="_Toc171397278"/>
      <w:ins w:id="603" w:author="Trần Nhựt Linh" w:date="2024-07-08T00:57:00Z" w16du:dateUtc="2024-07-07T17:57:00Z">
        <w:r w:rsidRPr="00ED1E7D">
          <w:rPr>
            <w:rFonts w:cs="Times New Roman"/>
          </w:rPr>
          <w:t xml:space="preserve">Khởi tạo file YAML cho Azure </w:t>
        </w:r>
      </w:ins>
      <w:ins w:id="604" w:author="Trần Nhựt Linh" w:date="2024-07-08T00:58:00Z" w16du:dateUtc="2024-07-07T17:58:00Z">
        <w:r w:rsidRPr="00ED1E7D">
          <w:rPr>
            <w:rFonts w:cs="Times New Roman"/>
          </w:rPr>
          <w:t>DevOps CI/</w:t>
        </w:r>
      </w:ins>
      <w:ins w:id="605" w:author="Trần Nhựt Linh" w:date="2024-07-08T09:08:00Z" w16du:dateUtc="2024-07-08T02:08:00Z">
        <w:r w:rsidR="00DD0F7E" w:rsidRPr="00ED1E7D">
          <w:rPr>
            <w:rFonts w:cs="Times New Roman"/>
          </w:rPr>
          <w:t>CD</w:t>
        </w:r>
      </w:ins>
      <w:bookmarkEnd w:id="602"/>
    </w:p>
    <w:p w14:paraId="263C2055" w14:textId="77777777" w:rsidR="002A114B" w:rsidRPr="00ED1E7D" w:rsidRDefault="002A114B" w:rsidP="00241112">
      <w:pPr>
        <w:pStyle w:val="Heading4"/>
        <w:rPr>
          <w:rFonts w:cs="Times New Roman"/>
        </w:rPr>
      </w:pPr>
      <w:r w:rsidRPr="00ED1E7D">
        <w:rPr>
          <w:rFonts w:cs="Times New Roman"/>
        </w:rPr>
        <w:t>Kết nối các dịch vụ</w:t>
      </w:r>
    </w:p>
    <w:p w14:paraId="6BB130F2" w14:textId="77777777" w:rsidR="002A114B" w:rsidRPr="00ED1E7D" w:rsidRDefault="002A114B" w:rsidP="00241112">
      <w:pPr>
        <w:rPr>
          <w:rFonts w:cs="Times New Roman"/>
        </w:rPr>
      </w:pPr>
      <w:r w:rsidRPr="00ED1E7D">
        <w:rPr>
          <w:rFonts w:cs="Times New Roman"/>
        </w:rPr>
        <w:t>Project Settings → Services Connection để thêm kết nối tới các dịch vụ sử dụng</w:t>
      </w:r>
    </w:p>
    <w:p w14:paraId="07AFAC7A" w14:textId="77777777" w:rsidR="002A114B" w:rsidRPr="00ED1E7D" w:rsidRDefault="002A114B" w:rsidP="00241112">
      <w:pPr>
        <w:rPr>
          <w:rFonts w:cs="Times New Roman"/>
        </w:rPr>
      </w:pPr>
      <w:r w:rsidRPr="00ED1E7D">
        <w:rPr>
          <w:rFonts w:cs="Times New Roman"/>
        </w:rPr>
        <w:t>Cấu hình kết nối tới Azure Students với các thông số</w:t>
      </w:r>
    </w:p>
    <w:p w14:paraId="5E9D9A96" w14:textId="77777777" w:rsidR="000B2239" w:rsidRPr="00ED1E7D" w:rsidRDefault="002A114B" w:rsidP="000B2239">
      <w:pPr>
        <w:keepNext/>
        <w:jc w:val="center"/>
        <w:rPr>
          <w:rFonts w:cs="Times New Roman"/>
        </w:rPr>
      </w:pPr>
      <w:r w:rsidRPr="00ED1E7D">
        <w:rPr>
          <w:rFonts w:cs="Times New Roman"/>
          <w:noProof/>
        </w:rPr>
        <w:drawing>
          <wp:inline distT="0" distB="0" distL="0" distR="0" wp14:anchorId="2C6A95C8" wp14:editId="455DBF76">
            <wp:extent cx="1986577" cy="3040326"/>
            <wp:effectExtent l="0" t="0" r="0" b="8255"/>
            <wp:docPr id="68998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86046" name="Picture 1" descr="A screenshot of a computer&#10;&#10;Description automatically generated"/>
                    <pic:cNvPicPr/>
                  </pic:nvPicPr>
                  <pic:blipFill>
                    <a:blip r:embed="rId10"/>
                    <a:stretch>
                      <a:fillRect/>
                    </a:stretch>
                  </pic:blipFill>
                  <pic:spPr>
                    <a:xfrm>
                      <a:off x="0" y="0"/>
                      <a:ext cx="1994406" cy="3052307"/>
                    </a:xfrm>
                    <a:prstGeom prst="rect">
                      <a:avLst/>
                    </a:prstGeom>
                  </pic:spPr>
                </pic:pic>
              </a:graphicData>
            </a:graphic>
          </wp:inline>
        </w:drawing>
      </w:r>
    </w:p>
    <w:p w14:paraId="06100C30" w14:textId="571077D7" w:rsidR="002A114B" w:rsidRPr="00ED1E7D" w:rsidRDefault="000B2239" w:rsidP="000B2239">
      <w:pPr>
        <w:pStyle w:val="Caption"/>
        <w:rPr>
          <w:rFonts w:cs="Times New Roman"/>
          <w:lang w:val="en-US"/>
        </w:rPr>
      </w:pPr>
      <w:bookmarkStart w:id="606" w:name="_Toc171396668"/>
      <w:bookmarkStart w:id="607" w:name="_Toc171516249"/>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1</w:t>
      </w:r>
      <w:r w:rsidRPr="00ED1E7D">
        <w:rPr>
          <w:rFonts w:cs="Times New Roman"/>
          <w:noProof/>
        </w:rPr>
        <w:fldChar w:fldCharType="end"/>
      </w:r>
      <w:r w:rsidR="00CC087D">
        <w:rPr>
          <w:rFonts w:cs="Times New Roman"/>
          <w:noProof/>
        </w:rPr>
        <w:t>:</w:t>
      </w:r>
      <w:r w:rsidRPr="00ED1E7D">
        <w:rPr>
          <w:rFonts w:cs="Times New Roman"/>
          <w:lang w:val="en-US"/>
        </w:rPr>
        <w:t xml:space="preserve"> Kết nối với Azure Student</w:t>
      </w:r>
      <w:bookmarkEnd w:id="606"/>
      <w:bookmarkEnd w:id="607"/>
    </w:p>
    <w:p w14:paraId="1F19CD74" w14:textId="77777777" w:rsidR="002A114B" w:rsidRPr="00ED1E7D" w:rsidRDefault="002A114B" w:rsidP="00241112">
      <w:pPr>
        <w:rPr>
          <w:rFonts w:cs="Times New Roman"/>
        </w:rPr>
      </w:pPr>
      <w:r w:rsidRPr="00ED1E7D">
        <w:rPr>
          <w:rFonts w:cs="Times New Roman"/>
        </w:rPr>
        <w:t>Cấu hình kết nối tới AKS với các thông số như sau</w:t>
      </w:r>
    </w:p>
    <w:p w14:paraId="1C069724" w14:textId="77777777" w:rsidR="000B2239" w:rsidRPr="00ED1E7D" w:rsidRDefault="002A114B" w:rsidP="000B2239">
      <w:pPr>
        <w:keepNext/>
        <w:jc w:val="center"/>
        <w:rPr>
          <w:rFonts w:cs="Times New Roman"/>
        </w:rPr>
      </w:pPr>
      <w:r w:rsidRPr="00ED1E7D">
        <w:rPr>
          <w:rFonts w:cs="Times New Roman"/>
          <w:noProof/>
        </w:rPr>
        <w:lastRenderedPageBreak/>
        <w:drawing>
          <wp:inline distT="0" distB="0" distL="0" distR="0" wp14:anchorId="0BE10AF9" wp14:editId="6A63C0C4">
            <wp:extent cx="2426992" cy="3689440"/>
            <wp:effectExtent l="0" t="0" r="0" b="6350"/>
            <wp:docPr id="1132240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40477" name="Picture 1" descr="A screenshot of a computer&#10;&#10;Description automatically generated"/>
                    <pic:cNvPicPr/>
                  </pic:nvPicPr>
                  <pic:blipFill>
                    <a:blip r:embed="rId11"/>
                    <a:stretch>
                      <a:fillRect/>
                    </a:stretch>
                  </pic:blipFill>
                  <pic:spPr>
                    <a:xfrm>
                      <a:off x="0" y="0"/>
                      <a:ext cx="2427341" cy="3689971"/>
                    </a:xfrm>
                    <a:prstGeom prst="rect">
                      <a:avLst/>
                    </a:prstGeom>
                  </pic:spPr>
                </pic:pic>
              </a:graphicData>
            </a:graphic>
          </wp:inline>
        </w:drawing>
      </w:r>
    </w:p>
    <w:p w14:paraId="3BEBA565" w14:textId="06F4EF82" w:rsidR="002A114B" w:rsidRPr="00ED1E7D" w:rsidRDefault="000B2239" w:rsidP="000B2239">
      <w:pPr>
        <w:pStyle w:val="Caption"/>
        <w:rPr>
          <w:rFonts w:cs="Times New Roman"/>
        </w:rPr>
      </w:pPr>
      <w:bookmarkStart w:id="608" w:name="_Toc171396669"/>
      <w:bookmarkStart w:id="609" w:name="_Toc171516250"/>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2</w:t>
      </w:r>
      <w:r w:rsidRPr="00ED1E7D">
        <w:rPr>
          <w:rFonts w:cs="Times New Roman"/>
          <w:noProof/>
        </w:rPr>
        <w:fldChar w:fldCharType="end"/>
      </w:r>
      <w:r w:rsidR="00CC087D">
        <w:rPr>
          <w:rFonts w:cs="Times New Roman"/>
          <w:noProof/>
        </w:rPr>
        <w:t>:</w:t>
      </w:r>
      <w:r w:rsidRPr="00ED1E7D">
        <w:rPr>
          <w:rFonts w:cs="Times New Roman"/>
        </w:rPr>
        <w:t xml:space="preserve"> Kết nối với AKS</w:t>
      </w:r>
      <w:bookmarkEnd w:id="608"/>
      <w:bookmarkEnd w:id="609"/>
    </w:p>
    <w:p w14:paraId="5A34EDC1" w14:textId="77777777" w:rsidR="002A114B" w:rsidRPr="00ED1E7D" w:rsidRDefault="002A114B" w:rsidP="00241112">
      <w:pPr>
        <w:rPr>
          <w:rFonts w:cs="Times New Roman"/>
        </w:rPr>
      </w:pPr>
      <w:r w:rsidRPr="00ED1E7D">
        <w:rPr>
          <w:rFonts w:cs="Times New Roman"/>
        </w:rPr>
        <w:t>Cấu hình kết nối tới dịch vụ SonarCloud với Token lấy được như trình bày trên Github Actions</w:t>
      </w:r>
    </w:p>
    <w:p w14:paraId="0986A990" w14:textId="77777777" w:rsidR="000B2239" w:rsidRPr="00ED1E7D" w:rsidRDefault="000B2239" w:rsidP="000B2239">
      <w:pPr>
        <w:keepNext/>
        <w:jc w:val="center"/>
        <w:rPr>
          <w:rFonts w:cs="Times New Roman"/>
        </w:rPr>
      </w:pPr>
      <w:r w:rsidRPr="00ED1E7D">
        <w:rPr>
          <w:rFonts w:cs="Times New Roman"/>
          <w:noProof/>
        </w:rPr>
        <w:drawing>
          <wp:inline distT="0" distB="0" distL="0" distR="0" wp14:anchorId="224A0153" wp14:editId="3D639C5E">
            <wp:extent cx="2435839" cy="3115115"/>
            <wp:effectExtent l="0" t="0" r="3175" b="0"/>
            <wp:docPr id="96001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11288" name=""/>
                    <pic:cNvPicPr/>
                  </pic:nvPicPr>
                  <pic:blipFill>
                    <a:blip r:embed="rId12"/>
                    <a:stretch>
                      <a:fillRect/>
                    </a:stretch>
                  </pic:blipFill>
                  <pic:spPr>
                    <a:xfrm>
                      <a:off x="0" y="0"/>
                      <a:ext cx="2436646" cy="3116147"/>
                    </a:xfrm>
                    <a:prstGeom prst="rect">
                      <a:avLst/>
                    </a:prstGeom>
                  </pic:spPr>
                </pic:pic>
              </a:graphicData>
            </a:graphic>
          </wp:inline>
        </w:drawing>
      </w:r>
    </w:p>
    <w:p w14:paraId="7CFCD53F" w14:textId="005CA034" w:rsidR="002A114B" w:rsidRPr="00ED1E7D" w:rsidRDefault="000B2239" w:rsidP="000B2239">
      <w:pPr>
        <w:pStyle w:val="Caption"/>
        <w:rPr>
          <w:rFonts w:cs="Times New Roman"/>
        </w:rPr>
      </w:pPr>
      <w:bookmarkStart w:id="610" w:name="_Toc171396670"/>
      <w:bookmarkStart w:id="611" w:name="_Toc171516251"/>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3</w:t>
      </w:r>
      <w:r w:rsidRPr="00ED1E7D">
        <w:rPr>
          <w:rFonts w:cs="Times New Roman"/>
          <w:noProof/>
        </w:rPr>
        <w:fldChar w:fldCharType="end"/>
      </w:r>
      <w:r w:rsidR="00CC087D">
        <w:rPr>
          <w:rFonts w:cs="Times New Roman"/>
          <w:noProof/>
        </w:rPr>
        <w:t>:</w:t>
      </w:r>
      <w:r w:rsidRPr="00ED1E7D">
        <w:rPr>
          <w:rFonts w:cs="Times New Roman"/>
        </w:rPr>
        <w:t xml:space="preserve"> Kết nối  với SonarCloud</w:t>
      </w:r>
      <w:bookmarkEnd w:id="610"/>
      <w:bookmarkEnd w:id="611"/>
    </w:p>
    <w:p w14:paraId="680BB253" w14:textId="77777777" w:rsidR="002A114B" w:rsidRPr="00ED1E7D" w:rsidRDefault="002A114B" w:rsidP="00241112">
      <w:pPr>
        <w:rPr>
          <w:rFonts w:cs="Times New Roman"/>
        </w:rPr>
      </w:pPr>
      <w:r w:rsidRPr="00ED1E7D">
        <w:rPr>
          <w:rFonts w:cs="Times New Roman"/>
        </w:rPr>
        <w:lastRenderedPageBreak/>
        <w:t>Cấu hình kết nối tới Docker Hub Registry để push và pull image sử dụng username và password</w:t>
      </w:r>
    </w:p>
    <w:p w14:paraId="6B3B239D" w14:textId="77777777" w:rsidR="0070493C" w:rsidRPr="00ED1E7D" w:rsidRDefault="002A114B" w:rsidP="0070493C">
      <w:pPr>
        <w:keepNext/>
        <w:jc w:val="center"/>
        <w:rPr>
          <w:rFonts w:cs="Times New Roman"/>
        </w:rPr>
      </w:pPr>
      <w:r w:rsidRPr="00ED1E7D">
        <w:rPr>
          <w:rFonts w:cs="Times New Roman"/>
          <w:noProof/>
        </w:rPr>
        <w:drawing>
          <wp:inline distT="0" distB="0" distL="0" distR="0" wp14:anchorId="6E277214" wp14:editId="2749CCDD">
            <wp:extent cx="2735516" cy="2989701"/>
            <wp:effectExtent l="0" t="0" r="8255" b="1270"/>
            <wp:docPr id="101596825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8258" name="Picture 1" descr="A screenshot of a login box&#10;&#10;Description automatically generated"/>
                    <pic:cNvPicPr/>
                  </pic:nvPicPr>
                  <pic:blipFill>
                    <a:blip r:embed="rId13"/>
                    <a:stretch>
                      <a:fillRect/>
                    </a:stretch>
                  </pic:blipFill>
                  <pic:spPr>
                    <a:xfrm>
                      <a:off x="0" y="0"/>
                      <a:ext cx="2736722" cy="2991019"/>
                    </a:xfrm>
                    <a:prstGeom prst="rect">
                      <a:avLst/>
                    </a:prstGeom>
                  </pic:spPr>
                </pic:pic>
              </a:graphicData>
            </a:graphic>
          </wp:inline>
        </w:drawing>
      </w:r>
    </w:p>
    <w:p w14:paraId="23C50FDE" w14:textId="6B9E2CE1" w:rsidR="002A114B" w:rsidRPr="00ED1E7D" w:rsidRDefault="0070493C" w:rsidP="0070493C">
      <w:pPr>
        <w:pStyle w:val="Caption"/>
        <w:rPr>
          <w:rFonts w:cs="Times New Roman"/>
        </w:rPr>
      </w:pPr>
      <w:bookmarkStart w:id="612" w:name="_Toc171396671"/>
      <w:bookmarkStart w:id="613" w:name="_Toc171516252"/>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4</w:t>
      </w:r>
      <w:r w:rsidRPr="00ED1E7D">
        <w:rPr>
          <w:rFonts w:cs="Times New Roman"/>
          <w:noProof/>
        </w:rPr>
        <w:fldChar w:fldCharType="end"/>
      </w:r>
      <w:r w:rsidR="00CC087D">
        <w:rPr>
          <w:rFonts w:cs="Times New Roman"/>
          <w:noProof/>
        </w:rPr>
        <w:t>:</w:t>
      </w:r>
      <w:r w:rsidRPr="00ED1E7D">
        <w:rPr>
          <w:rFonts w:cs="Times New Roman"/>
        </w:rPr>
        <w:t xml:space="preserve"> Kết nối Docker Hub</w:t>
      </w:r>
      <w:bookmarkEnd w:id="612"/>
      <w:bookmarkEnd w:id="613"/>
    </w:p>
    <w:p w14:paraId="59FE78D6" w14:textId="77777777" w:rsidR="002A114B" w:rsidRPr="00ED1E7D" w:rsidRDefault="002A114B" w:rsidP="00241112">
      <w:pPr>
        <w:pStyle w:val="Heading4"/>
        <w:rPr>
          <w:rFonts w:cs="Times New Roman"/>
        </w:rPr>
      </w:pPr>
      <w:r w:rsidRPr="00ED1E7D">
        <w:rPr>
          <w:rFonts w:cs="Times New Roman"/>
        </w:rPr>
        <w:t>Khởi tạo Self-hosted Runner</w:t>
      </w:r>
    </w:p>
    <w:p w14:paraId="126E84A2" w14:textId="77777777" w:rsidR="002A114B" w:rsidRPr="00ED1E7D" w:rsidRDefault="002A114B" w:rsidP="00241112">
      <w:pPr>
        <w:rPr>
          <w:rFonts w:cs="Times New Roman"/>
        </w:rPr>
      </w:pPr>
      <w:r w:rsidRPr="00ED1E7D">
        <w:rPr>
          <w:rFonts w:cs="Times New Roman"/>
        </w:rPr>
        <w:t>Truy cập Settings → Agent Pools → Tạo pool mới → Tạo Agent mới</w:t>
      </w:r>
    </w:p>
    <w:p w14:paraId="34E2FAFE" w14:textId="77777777" w:rsidR="002A114B" w:rsidRPr="00ED1E7D" w:rsidRDefault="002A114B" w:rsidP="00241112">
      <w:pPr>
        <w:rPr>
          <w:rFonts w:cs="Times New Roman"/>
        </w:rPr>
      </w:pPr>
      <w:r w:rsidRPr="00ED1E7D">
        <w:rPr>
          <w:rFonts w:cs="Times New Roman"/>
        </w:rPr>
        <w:t>Truy cập vào máy ảo EC2 bằng ssh và chạy các lệnh</w:t>
      </w:r>
    </w:p>
    <w:p w14:paraId="17B005C8" w14:textId="77777777" w:rsidR="0070493C" w:rsidRPr="00ED1E7D" w:rsidRDefault="002A114B" w:rsidP="0070493C">
      <w:pPr>
        <w:keepNext/>
        <w:jc w:val="center"/>
        <w:rPr>
          <w:rFonts w:cs="Times New Roman"/>
        </w:rPr>
      </w:pPr>
      <w:r w:rsidRPr="00ED1E7D">
        <w:rPr>
          <w:rFonts w:cs="Times New Roman"/>
          <w:noProof/>
        </w:rPr>
        <w:drawing>
          <wp:inline distT="0" distB="0" distL="0" distR="0" wp14:anchorId="75B222F7" wp14:editId="5544F3FB">
            <wp:extent cx="4348480" cy="1640840"/>
            <wp:effectExtent l="0" t="0" r="13970" b="16510"/>
            <wp:docPr id="788294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94562" name="Picture 1" descr="A screenshot of a computer&#10;&#10;Description automatically generated"/>
                    <pic:cNvPicPr>
                      <a:picLocks noChangeAspect="1"/>
                    </pic:cNvPicPr>
                  </pic:nvPicPr>
                  <pic:blipFill>
                    <a:blip r:embed="rId14"/>
                    <a:stretch>
                      <a:fillRect/>
                    </a:stretch>
                  </pic:blipFill>
                  <pic:spPr>
                    <a:xfrm>
                      <a:off x="0" y="0"/>
                      <a:ext cx="4348480" cy="1640840"/>
                    </a:xfrm>
                    <a:prstGeom prst="rect">
                      <a:avLst/>
                    </a:prstGeom>
                  </pic:spPr>
                </pic:pic>
              </a:graphicData>
            </a:graphic>
          </wp:inline>
        </w:drawing>
      </w:r>
    </w:p>
    <w:p w14:paraId="4C408409" w14:textId="7868AB60" w:rsidR="00E250EA" w:rsidRPr="00ED1E7D" w:rsidRDefault="0070493C" w:rsidP="0070493C">
      <w:pPr>
        <w:pStyle w:val="Caption"/>
        <w:rPr>
          <w:rFonts w:cs="Times New Roman"/>
        </w:rPr>
      </w:pPr>
      <w:bookmarkStart w:id="614" w:name="_Toc171396672"/>
      <w:bookmarkStart w:id="615" w:name="_Toc171516253"/>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5</w:t>
      </w:r>
      <w:r w:rsidRPr="00ED1E7D">
        <w:rPr>
          <w:rFonts w:cs="Times New Roman"/>
          <w:noProof/>
        </w:rPr>
        <w:fldChar w:fldCharType="end"/>
      </w:r>
      <w:r w:rsidR="00CC087D">
        <w:rPr>
          <w:rFonts w:cs="Times New Roman"/>
          <w:noProof/>
        </w:rPr>
        <w:t>:</w:t>
      </w:r>
      <w:r w:rsidRPr="00ED1E7D">
        <w:rPr>
          <w:rFonts w:cs="Times New Roman"/>
        </w:rPr>
        <w:t xml:space="preserve"> Chạy các lệnh cài đặt Agent</w:t>
      </w:r>
      <w:bookmarkEnd w:id="614"/>
      <w:bookmarkEnd w:id="615"/>
    </w:p>
    <w:p w14:paraId="1A10005D" w14:textId="77777777" w:rsidR="0070493C" w:rsidRPr="00ED1E7D" w:rsidRDefault="002A114B" w:rsidP="0070493C">
      <w:pPr>
        <w:keepNext/>
        <w:jc w:val="center"/>
        <w:rPr>
          <w:rFonts w:cs="Times New Roman"/>
        </w:rPr>
      </w:pPr>
      <w:r w:rsidRPr="00ED1E7D">
        <w:rPr>
          <w:rFonts w:cs="Times New Roman"/>
          <w:noProof/>
        </w:rPr>
        <w:lastRenderedPageBreak/>
        <w:drawing>
          <wp:inline distT="0" distB="0" distL="0" distR="0" wp14:anchorId="3040888B" wp14:editId="10844CAF">
            <wp:extent cx="4017185" cy="1025625"/>
            <wp:effectExtent l="0" t="0" r="2540" b="3175"/>
            <wp:docPr id="338571176"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1176" name="Picture 2" descr="A screen 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21572" cy="1026745"/>
                    </a:xfrm>
                    <a:prstGeom prst="rect">
                      <a:avLst/>
                    </a:prstGeom>
                    <a:noFill/>
                    <a:ln>
                      <a:noFill/>
                    </a:ln>
                  </pic:spPr>
                </pic:pic>
              </a:graphicData>
            </a:graphic>
          </wp:inline>
        </w:drawing>
      </w:r>
    </w:p>
    <w:p w14:paraId="5D1D3308" w14:textId="692AD622" w:rsidR="00E250EA" w:rsidRPr="00ED1E7D" w:rsidRDefault="0070493C" w:rsidP="0070493C">
      <w:pPr>
        <w:pStyle w:val="Caption"/>
        <w:rPr>
          <w:rFonts w:cs="Times New Roman"/>
          <w:lang w:val="en-US"/>
        </w:rPr>
      </w:pPr>
      <w:bookmarkStart w:id="616" w:name="_Toc171396673"/>
      <w:bookmarkStart w:id="617" w:name="_Toc171516254"/>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6</w:t>
      </w:r>
      <w:r w:rsidRPr="00ED1E7D">
        <w:rPr>
          <w:rFonts w:cs="Times New Roman"/>
          <w:noProof/>
        </w:rPr>
        <w:fldChar w:fldCharType="end"/>
      </w:r>
      <w:r w:rsidR="00CC087D">
        <w:rPr>
          <w:rFonts w:cs="Times New Roman"/>
          <w:noProof/>
        </w:rPr>
        <w:t>:</w:t>
      </w:r>
      <w:r w:rsidRPr="00ED1E7D">
        <w:rPr>
          <w:rFonts w:cs="Times New Roman"/>
          <w:lang w:val="en-US"/>
        </w:rPr>
        <w:t xml:space="preserve"> </w:t>
      </w:r>
      <w:r w:rsidRPr="00ED1E7D">
        <w:rPr>
          <w:rFonts w:cs="Times New Roman"/>
        </w:rPr>
        <w:t>Khởi chạy Agent</w:t>
      </w:r>
      <w:bookmarkEnd w:id="616"/>
      <w:bookmarkEnd w:id="617"/>
    </w:p>
    <w:p w14:paraId="1A78DFBE" w14:textId="77777777" w:rsidR="00E250EA" w:rsidRPr="00ED1E7D" w:rsidRDefault="002A114B" w:rsidP="00241112">
      <w:pPr>
        <w:rPr>
          <w:rFonts w:cs="Times New Roman"/>
        </w:rPr>
      </w:pPr>
      <w:r w:rsidRPr="00ED1E7D">
        <w:rPr>
          <w:rFonts w:cs="Times New Roman"/>
        </w:rPr>
        <w:t>Cài đặt Docker trên Runner bằng các lệnh sau</w:t>
      </w:r>
    </w:p>
    <w:p w14:paraId="0DC68EC0" w14:textId="77777777" w:rsidR="0070493C" w:rsidRPr="00ED1E7D" w:rsidRDefault="002A114B" w:rsidP="0070493C">
      <w:pPr>
        <w:keepNext/>
        <w:jc w:val="center"/>
        <w:rPr>
          <w:rFonts w:cs="Times New Roman"/>
        </w:rPr>
      </w:pPr>
      <w:r w:rsidRPr="00ED1E7D">
        <w:rPr>
          <w:rFonts w:cs="Times New Roman"/>
          <w:noProof/>
        </w:rPr>
        <w:drawing>
          <wp:inline distT="0" distB="0" distL="0" distR="0" wp14:anchorId="70D305BD" wp14:editId="20CD86E8">
            <wp:extent cx="4381500" cy="1727200"/>
            <wp:effectExtent l="0" t="0" r="0" b="6350"/>
            <wp:docPr id="1787062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62657" name="Picture 1" descr="A screenshot of a computer program&#10;&#10;Description automatically generated"/>
                    <pic:cNvPicPr>
                      <a:picLocks noChangeAspect="1"/>
                    </pic:cNvPicPr>
                  </pic:nvPicPr>
                  <pic:blipFill>
                    <a:blip r:embed="rId16"/>
                    <a:stretch>
                      <a:fillRect/>
                    </a:stretch>
                  </pic:blipFill>
                  <pic:spPr>
                    <a:xfrm>
                      <a:off x="0" y="0"/>
                      <a:ext cx="4381500" cy="1727200"/>
                    </a:xfrm>
                    <a:prstGeom prst="rect">
                      <a:avLst/>
                    </a:prstGeom>
                  </pic:spPr>
                </pic:pic>
              </a:graphicData>
            </a:graphic>
          </wp:inline>
        </w:drawing>
      </w:r>
    </w:p>
    <w:p w14:paraId="328DBD1D" w14:textId="797DDE71" w:rsidR="00E250EA" w:rsidRPr="00ED1E7D" w:rsidRDefault="0070493C" w:rsidP="0070493C">
      <w:pPr>
        <w:pStyle w:val="Caption"/>
        <w:tabs>
          <w:tab w:val="center" w:pos="4393"/>
          <w:tab w:val="left" w:pos="5530"/>
        </w:tabs>
        <w:jc w:val="left"/>
        <w:rPr>
          <w:rFonts w:cs="Times New Roman"/>
        </w:rPr>
      </w:pPr>
      <w:r w:rsidRPr="00ED1E7D">
        <w:rPr>
          <w:rFonts w:cs="Times New Roman"/>
        </w:rPr>
        <w:tab/>
      </w:r>
      <w:bookmarkStart w:id="618" w:name="_Toc171396674"/>
      <w:bookmarkStart w:id="619" w:name="_Toc171516255"/>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7</w:t>
      </w:r>
      <w:r w:rsidRPr="00ED1E7D">
        <w:rPr>
          <w:rFonts w:cs="Times New Roman"/>
          <w:noProof/>
        </w:rPr>
        <w:fldChar w:fldCharType="end"/>
      </w:r>
      <w:r w:rsidR="00CC087D">
        <w:rPr>
          <w:rFonts w:cs="Times New Roman"/>
          <w:noProof/>
        </w:rPr>
        <w:t>:</w:t>
      </w:r>
      <w:r w:rsidRPr="00ED1E7D">
        <w:rPr>
          <w:rFonts w:cs="Times New Roman"/>
        </w:rPr>
        <w:t xml:space="preserve"> Lệnh cài đặt D</w:t>
      </w:r>
      <w:r w:rsidRPr="00ED1E7D">
        <w:rPr>
          <w:rFonts w:cs="Times New Roman"/>
          <w:lang w:val="en-US"/>
        </w:rPr>
        <w:t>ocker</w:t>
      </w:r>
      <w:bookmarkEnd w:id="618"/>
      <w:bookmarkEnd w:id="619"/>
      <w:r w:rsidRPr="00ED1E7D">
        <w:rPr>
          <w:rFonts w:cs="Times New Roman"/>
        </w:rPr>
        <w:tab/>
      </w:r>
    </w:p>
    <w:p w14:paraId="1A84EC42" w14:textId="77777777" w:rsidR="002A114B" w:rsidRPr="00ED1E7D" w:rsidRDefault="002A114B" w:rsidP="00241112">
      <w:pPr>
        <w:keepNext/>
        <w:tabs>
          <w:tab w:val="left" w:pos="5184"/>
        </w:tabs>
        <w:rPr>
          <w:rFonts w:cs="Times New Roman"/>
        </w:rPr>
      </w:pPr>
      <w:r w:rsidRPr="00ED1E7D">
        <w:rPr>
          <w:rFonts w:cs="Times New Roman"/>
        </w:rPr>
        <w:t>Cài đặt JAVA 17 trên Runner phục vụ cho việc quét và phân tích của SonarCloud với các lệnh sau</w:t>
      </w:r>
    </w:p>
    <w:p w14:paraId="49C70AB8" w14:textId="77777777" w:rsidR="0070493C" w:rsidRPr="00ED1E7D" w:rsidRDefault="002A114B" w:rsidP="0070493C">
      <w:pPr>
        <w:keepNext/>
        <w:tabs>
          <w:tab w:val="left" w:pos="5184"/>
        </w:tabs>
        <w:jc w:val="center"/>
        <w:rPr>
          <w:rFonts w:cs="Times New Roman"/>
        </w:rPr>
      </w:pPr>
      <w:r w:rsidRPr="00ED1E7D">
        <w:rPr>
          <w:rFonts w:cs="Times New Roman"/>
          <w:noProof/>
        </w:rPr>
        <w:drawing>
          <wp:inline distT="0" distB="0" distL="0" distR="0" wp14:anchorId="322ABB98" wp14:editId="07BD393E">
            <wp:extent cx="4241800" cy="1459865"/>
            <wp:effectExtent l="0" t="0" r="6350" b="6985"/>
            <wp:docPr id="170087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7095" name="Picture 1" descr="A screenshot of a computer program&#10;&#10;Description automatically generated"/>
                    <pic:cNvPicPr>
                      <a:picLocks noChangeAspect="1"/>
                    </pic:cNvPicPr>
                  </pic:nvPicPr>
                  <pic:blipFill>
                    <a:blip r:embed="rId17"/>
                    <a:stretch>
                      <a:fillRect/>
                    </a:stretch>
                  </pic:blipFill>
                  <pic:spPr>
                    <a:xfrm>
                      <a:off x="0" y="0"/>
                      <a:ext cx="4241800" cy="1459865"/>
                    </a:xfrm>
                    <a:prstGeom prst="rect">
                      <a:avLst/>
                    </a:prstGeom>
                  </pic:spPr>
                </pic:pic>
              </a:graphicData>
            </a:graphic>
          </wp:inline>
        </w:drawing>
      </w:r>
    </w:p>
    <w:p w14:paraId="786864FB" w14:textId="56806F16" w:rsidR="002A114B" w:rsidRPr="00ED1E7D" w:rsidRDefault="0070493C" w:rsidP="0070493C">
      <w:pPr>
        <w:pStyle w:val="Caption"/>
        <w:rPr>
          <w:rFonts w:cs="Times New Roman"/>
          <w:lang w:val="en-US"/>
        </w:rPr>
      </w:pPr>
      <w:bookmarkStart w:id="620" w:name="_Toc171396675"/>
      <w:bookmarkStart w:id="621" w:name="_Toc171516256"/>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8</w:t>
      </w:r>
      <w:r w:rsidRPr="00ED1E7D">
        <w:rPr>
          <w:rFonts w:cs="Times New Roman"/>
          <w:noProof/>
        </w:rPr>
        <w:fldChar w:fldCharType="end"/>
      </w:r>
      <w:r w:rsidR="00CC087D">
        <w:rPr>
          <w:rFonts w:cs="Times New Roman"/>
          <w:noProof/>
        </w:rPr>
        <w:t>:</w:t>
      </w:r>
      <w:r w:rsidRPr="00ED1E7D">
        <w:rPr>
          <w:rFonts w:cs="Times New Roman"/>
          <w:lang w:val="en-US"/>
        </w:rPr>
        <w:t xml:space="preserve"> </w:t>
      </w:r>
      <w:r w:rsidRPr="00ED1E7D">
        <w:rPr>
          <w:rFonts w:cs="Times New Roman"/>
        </w:rPr>
        <w:t>Cài đặt JAVA 17</w:t>
      </w:r>
      <w:bookmarkEnd w:id="620"/>
      <w:bookmarkEnd w:id="621"/>
    </w:p>
    <w:p w14:paraId="57F6FC8D" w14:textId="77777777" w:rsidR="002A114B" w:rsidRPr="00ED1E7D" w:rsidRDefault="002A114B" w:rsidP="00241112">
      <w:pPr>
        <w:pStyle w:val="Heading4"/>
        <w:rPr>
          <w:rFonts w:cs="Times New Roman"/>
        </w:rPr>
      </w:pPr>
      <w:r w:rsidRPr="00ED1E7D">
        <w:rPr>
          <w:rFonts w:cs="Times New Roman"/>
        </w:rPr>
        <w:t>Cấu hình Pipeline</w:t>
      </w:r>
    </w:p>
    <w:p w14:paraId="3943815E" w14:textId="77777777" w:rsidR="002A114B" w:rsidRPr="00ED1E7D" w:rsidRDefault="002A114B" w:rsidP="00241112">
      <w:pPr>
        <w:rPr>
          <w:rFonts w:cs="Times New Roman"/>
        </w:rPr>
      </w:pPr>
      <w:r w:rsidRPr="00ED1E7D">
        <w:rPr>
          <w:rFonts w:cs="Times New Roman"/>
        </w:rPr>
        <w:t>Tạo pipeline mới hoặc tạo file azure-pipeline.yml trong source code để cấu hình pipeline được trigger khi thực hiện thay đổi trên nhánh main và sử dụng self-hosted agent bao gồm 2 stages chính: Build và Deploy.</w:t>
      </w:r>
    </w:p>
    <w:p w14:paraId="6DC6CC50" w14:textId="77777777" w:rsidR="002A114B" w:rsidRPr="00ED1E7D" w:rsidRDefault="002A114B" w:rsidP="00241112">
      <w:pPr>
        <w:rPr>
          <w:rFonts w:cs="Times New Roman"/>
        </w:rPr>
      </w:pPr>
      <w:r w:rsidRPr="00ED1E7D">
        <w:rPr>
          <w:rFonts w:cs="Times New Roman"/>
        </w:rPr>
        <w:t>Stage Build:</w:t>
      </w:r>
    </w:p>
    <w:p w14:paraId="7E98F8BE" w14:textId="77777777" w:rsidR="002A114B" w:rsidRPr="00ED1E7D" w:rsidRDefault="002A114B" w:rsidP="00241112">
      <w:pPr>
        <w:pStyle w:val="ListParagraph"/>
        <w:numPr>
          <w:ilvl w:val="0"/>
          <w:numId w:val="76"/>
        </w:numPr>
        <w:spacing w:after="240" w:line="360" w:lineRule="auto"/>
        <w:rPr>
          <w:lang w:val="vi-VN"/>
        </w:rPr>
      </w:pPr>
      <w:r w:rsidRPr="00ED1E7D">
        <w:rPr>
          <w:lang w:val="vi-VN"/>
        </w:rPr>
        <w:lastRenderedPageBreak/>
        <w:t>Sử dụng Task “Checkout” để checkout source code thuộc tính fetch-depth: 0 để phục vụ cho SonarCloud có thể quét và phân tích source code sâu hơn.</w:t>
      </w:r>
    </w:p>
    <w:p w14:paraId="4D8B8F94" w14:textId="77777777" w:rsidR="002A114B" w:rsidRPr="00ED1E7D" w:rsidRDefault="002A114B" w:rsidP="00241112">
      <w:pPr>
        <w:pStyle w:val="ListParagraph"/>
        <w:numPr>
          <w:ilvl w:val="0"/>
          <w:numId w:val="76"/>
        </w:numPr>
        <w:spacing w:after="240" w:line="360" w:lineRule="auto"/>
        <w:rPr>
          <w:lang w:val="vi-VN"/>
        </w:rPr>
      </w:pPr>
      <w:r w:rsidRPr="00ED1E7D">
        <w:rPr>
          <w:lang w:val="vi-VN"/>
        </w:rPr>
        <w:t>Thiết lập Task “SonarCloud Prepare” thực hiện chuẩn bị cho quá trình quét và phân tích với ScannerMode: CLI và thiết lập ProjectKey và ProjectName.</w:t>
      </w:r>
    </w:p>
    <w:p w14:paraId="7E0FF2A9" w14:textId="77777777" w:rsidR="002A114B" w:rsidRPr="00ED1E7D" w:rsidRDefault="002A114B" w:rsidP="00241112">
      <w:pPr>
        <w:pStyle w:val="ListParagraph"/>
        <w:numPr>
          <w:ilvl w:val="0"/>
          <w:numId w:val="76"/>
        </w:numPr>
        <w:spacing w:after="240" w:line="360" w:lineRule="auto"/>
        <w:rPr>
          <w:lang w:val="vi-VN"/>
        </w:rPr>
      </w:pPr>
      <w:r w:rsidRPr="00ED1E7D">
        <w:rPr>
          <w:lang w:val="vi-VN"/>
        </w:rPr>
        <w:t>Bắt đầu quá trình quét và phân tích source code với Task “SonarCloudAnalyze” với JDK version là JAVA 17 như đã thiết lập trên Agent.</w:t>
      </w:r>
    </w:p>
    <w:p w14:paraId="44DD2BB0" w14:textId="77777777" w:rsidR="002A114B" w:rsidRPr="00ED1E7D" w:rsidRDefault="002A114B" w:rsidP="00241112">
      <w:pPr>
        <w:pStyle w:val="ListParagraph"/>
        <w:numPr>
          <w:ilvl w:val="0"/>
          <w:numId w:val="76"/>
        </w:numPr>
        <w:spacing w:after="240" w:line="360" w:lineRule="auto"/>
        <w:rPr>
          <w:lang w:val="vi-VN"/>
        </w:rPr>
      </w:pPr>
      <w:r w:rsidRPr="00ED1E7D">
        <w:rPr>
          <w:lang w:val="vi-VN"/>
        </w:rPr>
        <w:t>Task “Docker” được sử dụng để build và push docker image của backend với build context là backend, tên repository đã thiết lập trên Docker Hub và vị trí Dockerfile.</w:t>
      </w:r>
    </w:p>
    <w:p w14:paraId="73E1E729" w14:textId="77777777" w:rsidR="002A114B" w:rsidRPr="00ED1E7D" w:rsidRDefault="002A114B" w:rsidP="00241112">
      <w:pPr>
        <w:pStyle w:val="ListParagraph"/>
        <w:numPr>
          <w:ilvl w:val="0"/>
          <w:numId w:val="76"/>
        </w:numPr>
        <w:spacing w:after="240" w:line="360" w:lineRule="auto"/>
      </w:pPr>
      <w:r w:rsidRPr="00ED1E7D">
        <w:t>Tương tự với backend, build và push docker image của backend với build context là frontend.</w:t>
      </w:r>
    </w:p>
    <w:p w14:paraId="3C6E0323" w14:textId="77777777" w:rsidR="002A114B" w:rsidRPr="00ED1E7D" w:rsidRDefault="002A114B" w:rsidP="00241112">
      <w:pPr>
        <w:pStyle w:val="ListParagraph"/>
        <w:numPr>
          <w:ilvl w:val="0"/>
          <w:numId w:val="76"/>
        </w:numPr>
        <w:spacing w:after="240" w:line="360" w:lineRule="auto"/>
      </w:pPr>
      <w:r w:rsidRPr="00ED1E7D">
        <w:t>Publish Artifacts “manifests” là file deployment.yml để thực hiện deploy lên AKS ở Stage Deploy.</w:t>
      </w:r>
    </w:p>
    <w:p w14:paraId="637B1746" w14:textId="77777777" w:rsidR="002A114B" w:rsidRPr="00ED1E7D" w:rsidRDefault="002A114B" w:rsidP="00241112">
      <w:pPr>
        <w:rPr>
          <w:rFonts w:cs="Times New Roman"/>
        </w:rPr>
      </w:pPr>
      <w:r w:rsidRPr="00ED1E7D">
        <w:rPr>
          <w:rFonts w:cs="Times New Roman"/>
        </w:rPr>
        <w:t>Stage Deploy:</w:t>
      </w:r>
    </w:p>
    <w:p w14:paraId="0438D62A" w14:textId="77777777" w:rsidR="002A114B" w:rsidRPr="00ED1E7D" w:rsidRDefault="002A114B" w:rsidP="00241112">
      <w:pPr>
        <w:pStyle w:val="ListParagraph"/>
        <w:numPr>
          <w:ilvl w:val="0"/>
          <w:numId w:val="78"/>
        </w:numPr>
        <w:spacing w:after="240" w:line="360" w:lineRule="auto"/>
        <w:rPr>
          <w:lang w:val="vi-VN"/>
        </w:rPr>
      </w:pPr>
      <w:r w:rsidRPr="00ED1E7D">
        <w:rPr>
          <w:lang w:val="vi-VN"/>
        </w:rPr>
        <w:t>Thiết lập Stage Deploy phụ thuộc vào Stage Build để đảm bảo thực hiện Stage Build trước khi chạy Stage Deploy.</w:t>
      </w:r>
    </w:p>
    <w:p w14:paraId="137CB4CB" w14:textId="77777777" w:rsidR="002A114B" w:rsidRPr="00ED1E7D" w:rsidRDefault="002A114B" w:rsidP="00241112">
      <w:pPr>
        <w:pStyle w:val="ListParagraph"/>
        <w:numPr>
          <w:ilvl w:val="0"/>
          <w:numId w:val="78"/>
        </w:numPr>
        <w:spacing w:after="240" w:line="360" w:lineRule="auto"/>
      </w:pPr>
      <w:r w:rsidRPr="00ED1E7D">
        <w:t>Tải Artifacts đã Publish trước đó và lưu vào thư mục manifests của workspace</w:t>
      </w:r>
    </w:p>
    <w:p w14:paraId="323097AE" w14:textId="77777777" w:rsidR="002A114B" w:rsidRPr="00ED1E7D" w:rsidRDefault="002A114B" w:rsidP="00241112">
      <w:pPr>
        <w:pStyle w:val="ListParagraph"/>
        <w:numPr>
          <w:ilvl w:val="0"/>
          <w:numId w:val="78"/>
        </w:numPr>
        <w:spacing w:after="240" w:line="360" w:lineRule="auto"/>
      </w:pPr>
      <w:r w:rsidRPr="00ED1E7D">
        <w:t>Thiết lập Secret với Task “Deploy to Kubernetes” với thuộc tính action là createSecret, cung cấp thông tin về Azure Subscription, tên resource-group và cluster-name cùng với registry là Docker hub.</w:t>
      </w:r>
    </w:p>
    <w:p w14:paraId="38155A76" w14:textId="0A415C39" w:rsidR="002A114B" w:rsidRPr="00ED1E7D" w:rsidRDefault="002A114B" w:rsidP="00241112">
      <w:pPr>
        <w:pStyle w:val="ListParagraph"/>
        <w:numPr>
          <w:ilvl w:val="0"/>
          <w:numId w:val="78"/>
        </w:numPr>
        <w:spacing w:after="240" w:line="360" w:lineRule="auto"/>
        <w:rPr>
          <w:ins w:id="622" w:author="Trần Nhựt Linh" w:date="2024-07-08T00:58:00Z" w16du:dateUtc="2024-07-07T17:58:00Z"/>
        </w:rPr>
      </w:pPr>
      <w:r w:rsidRPr="00ED1E7D">
        <w:t>Thực hiện Deploy ứng dụng lên AKS với Task “Deploy to Kubernetes” với thuộc tính action là deploy với các thuộc tính như tên resource-group và cluster-name cùng với vị trí file manifest (deployment.yml).</w:t>
      </w:r>
    </w:p>
    <w:p w14:paraId="40901914" w14:textId="0D357340" w:rsidR="00040A0E" w:rsidRPr="00ED1E7D" w:rsidRDefault="00040A0E" w:rsidP="00241112">
      <w:pPr>
        <w:pStyle w:val="Heading3"/>
        <w:rPr>
          <w:rFonts w:cs="Times New Roman"/>
        </w:rPr>
      </w:pPr>
      <w:bookmarkStart w:id="623" w:name="_Toc171397279"/>
      <w:ins w:id="624" w:author="Trần Nhựt Linh" w:date="2024-07-08T00:58:00Z" w16du:dateUtc="2024-07-07T17:58:00Z">
        <w:r w:rsidRPr="009434EA">
          <w:rPr>
            <w:rFonts w:cs="Times New Roman"/>
          </w:rPr>
          <w:lastRenderedPageBreak/>
          <w:t>Kh</w:t>
        </w:r>
        <w:r w:rsidRPr="00CC087D">
          <w:rPr>
            <w:rFonts w:cs="Times New Roman"/>
          </w:rPr>
          <w:t>ởi tạ</w:t>
        </w:r>
        <w:r w:rsidRPr="00ED1E7D">
          <w:rPr>
            <w:rFonts w:cs="Times New Roman"/>
            <w:rPrChange w:id="625" w:author="Trần Nhựt Linh" w:date="2024-07-08T09:15:00Z" w16du:dateUtc="2024-07-08T02:15:00Z">
              <w:rPr/>
            </w:rPrChange>
          </w:rPr>
          <w:t>o workflow file</w:t>
        </w:r>
      </w:ins>
      <w:bookmarkEnd w:id="623"/>
    </w:p>
    <w:p w14:paraId="19FA4D66" w14:textId="77777777" w:rsidR="006A5894" w:rsidRPr="00ED1E7D" w:rsidRDefault="006A5894" w:rsidP="00241112">
      <w:pPr>
        <w:pStyle w:val="Heading4"/>
        <w:rPr>
          <w:rFonts w:cs="Times New Roman"/>
        </w:rPr>
      </w:pPr>
      <w:r w:rsidRPr="00ED1E7D">
        <w:rPr>
          <w:rFonts w:cs="Times New Roman"/>
        </w:rPr>
        <w:t>Kết nối các dịch vụ</w:t>
      </w:r>
    </w:p>
    <w:p w14:paraId="327809D6" w14:textId="77777777" w:rsidR="006A5894" w:rsidRPr="00ED1E7D" w:rsidRDefault="006A5894" w:rsidP="00241112">
      <w:pPr>
        <w:rPr>
          <w:rFonts w:cs="Times New Roman"/>
        </w:rPr>
      </w:pPr>
      <w:r w:rsidRPr="00ED1E7D">
        <w:rPr>
          <w:rFonts w:cs="Times New Roman"/>
        </w:rPr>
        <w:t>Sử dụng Actions Secret and Variables của Github đển lưu trữ các thông tin như Azure Credentials, Docker username và password, Access Token của git, Token để kết nối với SonarCloud</w:t>
      </w:r>
    </w:p>
    <w:p w14:paraId="28E83B5C" w14:textId="77777777" w:rsidR="0070493C" w:rsidRPr="00ED1E7D" w:rsidRDefault="006A5894" w:rsidP="0070493C">
      <w:pPr>
        <w:keepNext/>
        <w:jc w:val="center"/>
        <w:rPr>
          <w:rFonts w:cs="Times New Roman"/>
        </w:rPr>
      </w:pPr>
      <w:r w:rsidRPr="00ED1E7D">
        <w:rPr>
          <w:rFonts w:cs="Times New Roman"/>
          <w:noProof/>
        </w:rPr>
        <w:drawing>
          <wp:inline distT="0" distB="0" distL="0" distR="0" wp14:anchorId="2CAC8D98" wp14:editId="7F0F5BA8">
            <wp:extent cx="4587120" cy="1966414"/>
            <wp:effectExtent l="0" t="0" r="4445" b="0"/>
            <wp:docPr id="91256906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69065" name="Picture 1" descr="A screenshot of a black screen&#10;&#10;Description automatically generated"/>
                    <pic:cNvPicPr/>
                  </pic:nvPicPr>
                  <pic:blipFill>
                    <a:blip r:embed="rId18"/>
                    <a:stretch>
                      <a:fillRect/>
                    </a:stretch>
                  </pic:blipFill>
                  <pic:spPr>
                    <a:xfrm>
                      <a:off x="0" y="0"/>
                      <a:ext cx="4602503" cy="1973009"/>
                    </a:xfrm>
                    <a:prstGeom prst="rect">
                      <a:avLst/>
                    </a:prstGeom>
                  </pic:spPr>
                </pic:pic>
              </a:graphicData>
            </a:graphic>
          </wp:inline>
        </w:drawing>
      </w:r>
    </w:p>
    <w:p w14:paraId="036812A0" w14:textId="623E6177" w:rsidR="006A5894" w:rsidRPr="00ED1E7D" w:rsidRDefault="0070493C" w:rsidP="0070493C">
      <w:pPr>
        <w:pStyle w:val="Caption"/>
        <w:rPr>
          <w:rFonts w:cs="Times New Roman"/>
          <w:lang w:val="en-US"/>
        </w:rPr>
      </w:pPr>
      <w:bookmarkStart w:id="626" w:name="_Toc171396676"/>
      <w:bookmarkStart w:id="627" w:name="_Toc171516257"/>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9</w:t>
      </w:r>
      <w:r w:rsidRPr="00ED1E7D">
        <w:rPr>
          <w:rFonts w:cs="Times New Roman"/>
          <w:noProof/>
        </w:rPr>
        <w:fldChar w:fldCharType="end"/>
      </w:r>
      <w:r w:rsidR="00CC087D">
        <w:rPr>
          <w:rFonts w:cs="Times New Roman"/>
          <w:noProof/>
        </w:rPr>
        <w:t>:</w:t>
      </w:r>
      <w:r w:rsidRPr="00ED1E7D">
        <w:rPr>
          <w:rFonts w:cs="Times New Roman"/>
          <w:lang w:val="en-US"/>
        </w:rPr>
        <w:t xml:space="preserve"> Action Secrets và Variables Repository</w:t>
      </w:r>
      <w:bookmarkEnd w:id="626"/>
      <w:bookmarkEnd w:id="627"/>
    </w:p>
    <w:p w14:paraId="1B4BD507" w14:textId="77777777" w:rsidR="006A5894" w:rsidRPr="00ED1E7D" w:rsidRDefault="006A5894" w:rsidP="00241112">
      <w:pPr>
        <w:rPr>
          <w:rFonts w:cs="Times New Roman"/>
        </w:rPr>
      </w:pPr>
      <w:r w:rsidRPr="00ED1E7D">
        <w:rPr>
          <w:rFonts w:cs="Times New Roman"/>
        </w:rPr>
        <w:t>Azure Credentials có thể lấy bằng lệnh sau</w:t>
      </w:r>
    </w:p>
    <w:p w14:paraId="20B64109" w14:textId="77777777" w:rsidR="0070493C" w:rsidRPr="00ED1E7D" w:rsidRDefault="006A5894" w:rsidP="0070493C">
      <w:pPr>
        <w:pStyle w:val="NormalWeb"/>
        <w:keepNext/>
        <w:spacing w:line="360" w:lineRule="auto"/>
        <w:jc w:val="center"/>
      </w:pPr>
      <w:r w:rsidRPr="00ED1E7D">
        <w:rPr>
          <w:noProof/>
        </w:rPr>
        <w:drawing>
          <wp:inline distT="0" distB="0" distL="0" distR="0" wp14:anchorId="6AED6975" wp14:editId="53E0EA20">
            <wp:extent cx="4655881" cy="1943030"/>
            <wp:effectExtent l="0" t="0" r="0" b="635"/>
            <wp:docPr id="1624564060" name="Picture 1" descr="A computer screen with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64060" name="Picture 1" descr="A computer screen with white and green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9023" cy="1948515"/>
                    </a:xfrm>
                    <a:prstGeom prst="rect">
                      <a:avLst/>
                    </a:prstGeom>
                    <a:noFill/>
                    <a:ln>
                      <a:noFill/>
                    </a:ln>
                  </pic:spPr>
                </pic:pic>
              </a:graphicData>
            </a:graphic>
          </wp:inline>
        </w:drawing>
      </w:r>
    </w:p>
    <w:p w14:paraId="4423FC63" w14:textId="1480EC4C" w:rsidR="00241E2E" w:rsidRPr="00ED1E7D" w:rsidRDefault="0070493C" w:rsidP="0070493C">
      <w:pPr>
        <w:pStyle w:val="Caption"/>
        <w:rPr>
          <w:rFonts w:cs="Times New Roman"/>
          <w:lang w:val="en-US"/>
        </w:rPr>
      </w:pPr>
      <w:bookmarkStart w:id="628" w:name="_Toc171396677"/>
      <w:bookmarkStart w:id="629" w:name="_Toc171516258"/>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10</w:t>
      </w:r>
      <w:r w:rsidRPr="00ED1E7D">
        <w:rPr>
          <w:rFonts w:cs="Times New Roman"/>
          <w:noProof/>
        </w:rPr>
        <w:fldChar w:fldCharType="end"/>
      </w:r>
      <w:r w:rsidR="00CC087D">
        <w:rPr>
          <w:rFonts w:cs="Times New Roman"/>
          <w:noProof/>
        </w:rPr>
        <w:t>:</w:t>
      </w:r>
      <w:r w:rsidRPr="00ED1E7D">
        <w:rPr>
          <w:rFonts w:cs="Times New Roman"/>
          <w:lang w:val="en-US"/>
        </w:rPr>
        <w:t xml:space="preserve"> L</w:t>
      </w:r>
      <w:r w:rsidRPr="00ED1E7D">
        <w:rPr>
          <w:rFonts w:cs="Times New Roman"/>
        </w:rPr>
        <w:t>ệnh</w:t>
      </w:r>
      <w:r w:rsidRPr="00ED1E7D">
        <w:rPr>
          <w:rFonts w:cs="Times New Roman"/>
          <w:lang w:val="en-US"/>
        </w:rPr>
        <w:t xml:space="preserve"> lấy Azure</w:t>
      </w:r>
      <w:r w:rsidRPr="00ED1E7D">
        <w:rPr>
          <w:rFonts w:cs="Times New Roman"/>
        </w:rPr>
        <w:t xml:space="preserve"> Credential</w:t>
      </w:r>
      <w:bookmarkEnd w:id="628"/>
      <w:bookmarkEnd w:id="629"/>
    </w:p>
    <w:p w14:paraId="515177BA" w14:textId="77777777" w:rsidR="006A5894" w:rsidRPr="00ED1E7D" w:rsidRDefault="006A5894" w:rsidP="00241112">
      <w:pPr>
        <w:rPr>
          <w:rFonts w:cs="Times New Roman"/>
        </w:rPr>
      </w:pPr>
      <w:r w:rsidRPr="00ED1E7D">
        <w:rPr>
          <w:rFonts w:cs="Times New Roman"/>
        </w:rPr>
        <w:t>Sonar Token có thể lấy được sau khi import repository</w:t>
      </w:r>
    </w:p>
    <w:p w14:paraId="0879D367" w14:textId="77777777" w:rsidR="0070493C" w:rsidRPr="00ED1E7D" w:rsidRDefault="006A5894" w:rsidP="0070493C">
      <w:pPr>
        <w:keepNext/>
        <w:jc w:val="center"/>
        <w:rPr>
          <w:rFonts w:cs="Times New Roman"/>
        </w:rPr>
      </w:pPr>
      <w:r w:rsidRPr="00ED1E7D">
        <w:rPr>
          <w:rFonts w:cs="Times New Roman"/>
          <w:noProof/>
        </w:rPr>
        <w:lastRenderedPageBreak/>
        <w:drawing>
          <wp:inline distT="0" distB="0" distL="0" distR="0" wp14:anchorId="0B11BBE8" wp14:editId="6403E33F">
            <wp:extent cx="2880995" cy="1443355"/>
            <wp:effectExtent l="0" t="0" r="0" b="4445"/>
            <wp:docPr id="2014319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19790" name="Picture 1" descr="A screenshot of a computer&#10;&#10;Description automatically generated"/>
                    <pic:cNvPicPr>
                      <a:picLocks noChangeAspect="1"/>
                    </pic:cNvPicPr>
                  </pic:nvPicPr>
                  <pic:blipFill>
                    <a:blip r:embed="rId20"/>
                    <a:stretch>
                      <a:fillRect/>
                    </a:stretch>
                  </pic:blipFill>
                  <pic:spPr>
                    <a:xfrm>
                      <a:off x="0" y="0"/>
                      <a:ext cx="2880995" cy="1443355"/>
                    </a:xfrm>
                    <a:prstGeom prst="rect">
                      <a:avLst/>
                    </a:prstGeom>
                  </pic:spPr>
                </pic:pic>
              </a:graphicData>
            </a:graphic>
          </wp:inline>
        </w:drawing>
      </w:r>
    </w:p>
    <w:p w14:paraId="23954F92" w14:textId="643F272D" w:rsidR="0070493C" w:rsidRPr="00ED1E7D" w:rsidRDefault="0070493C" w:rsidP="0070493C">
      <w:pPr>
        <w:pStyle w:val="Caption"/>
        <w:rPr>
          <w:rFonts w:cs="Times New Roman"/>
        </w:rPr>
      </w:pPr>
      <w:bookmarkStart w:id="630" w:name="_Toc171396678"/>
      <w:bookmarkStart w:id="631" w:name="_Toc171516259"/>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11</w:t>
      </w:r>
      <w:r w:rsidRPr="00ED1E7D">
        <w:rPr>
          <w:rFonts w:cs="Times New Roman"/>
          <w:noProof/>
        </w:rPr>
        <w:fldChar w:fldCharType="end"/>
      </w:r>
      <w:r w:rsidR="00CC087D">
        <w:rPr>
          <w:rFonts w:cs="Times New Roman"/>
          <w:noProof/>
        </w:rPr>
        <w:t>:</w:t>
      </w:r>
      <w:r w:rsidRPr="00ED1E7D">
        <w:rPr>
          <w:rFonts w:cs="Times New Roman"/>
        </w:rPr>
        <w:t xml:space="preserve"> Sonar Token</w:t>
      </w:r>
      <w:bookmarkEnd w:id="630"/>
      <w:bookmarkEnd w:id="631"/>
    </w:p>
    <w:p w14:paraId="042457BA" w14:textId="76EC58DB" w:rsidR="006A5894" w:rsidRPr="00ED1E7D" w:rsidRDefault="006A5894" w:rsidP="00241112">
      <w:pPr>
        <w:pStyle w:val="Heading4"/>
        <w:rPr>
          <w:rFonts w:cs="Times New Roman"/>
        </w:rPr>
      </w:pPr>
      <w:r w:rsidRPr="00ED1E7D">
        <w:rPr>
          <w:rFonts w:cs="Times New Roman"/>
        </w:rPr>
        <w:t>Cấu hình Pipeline</w:t>
      </w:r>
    </w:p>
    <w:p w14:paraId="0146322C" w14:textId="77777777" w:rsidR="006A5894" w:rsidRPr="00ED1E7D" w:rsidRDefault="006A5894" w:rsidP="00241112">
      <w:pPr>
        <w:rPr>
          <w:rFonts w:cs="Times New Roman"/>
        </w:rPr>
      </w:pPr>
      <w:r w:rsidRPr="00ED1E7D">
        <w:rPr>
          <w:rFonts w:cs="Times New Roman"/>
        </w:rPr>
        <w:t>Khởi tạo file deploytoAKS.yml ở trong thư mục .github/worflows</w:t>
      </w:r>
    </w:p>
    <w:p w14:paraId="7CFF6CEA" w14:textId="77777777" w:rsidR="006A5894" w:rsidRPr="00ED1E7D" w:rsidRDefault="006A5894" w:rsidP="00241112">
      <w:pPr>
        <w:rPr>
          <w:rFonts w:cs="Times New Roman"/>
        </w:rPr>
      </w:pPr>
      <w:r w:rsidRPr="00ED1E7D">
        <w:rPr>
          <w:rFonts w:cs="Times New Roman"/>
        </w:rPr>
        <w:t>Pipeline sẽ được trigger khi có sự thay đổi ở nhánh main (push và pull request), và được chạy trên máy ảo ubuntu do Github Actions host</w:t>
      </w:r>
    </w:p>
    <w:p w14:paraId="6E025048" w14:textId="77777777" w:rsidR="006A5894" w:rsidRPr="00ED1E7D" w:rsidRDefault="006A5894" w:rsidP="00241112">
      <w:pPr>
        <w:rPr>
          <w:rFonts w:cs="Times New Roman"/>
        </w:rPr>
      </w:pPr>
      <w:r w:rsidRPr="00ED1E7D">
        <w:rPr>
          <w:rFonts w:cs="Times New Roman"/>
        </w:rPr>
        <w:t>Pipeline bao gồm 2 Job chính là Build và Deploy</w:t>
      </w:r>
    </w:p>
    <w:p w14:paraId="69CEC886" w14:textId="77777777" w:rsidR="006A5894" w:rsidRPr="00ED1E7D" w:rsidRDefault="006A5894" w:rsidP="00241112">
      <w:pPr>
        <w:rPr>
          <w:rFonts w:cs="Times New Roman"/>
        </w:rPr>
      </w:pPr>
      <w:r w:rsidRPr="00ED1E7D">
        <w:rPr>
          <w:rFonts w:cs="Times New Roman"/>
        </w:rPr>
        <w:t>Job Build:</w:t>
      </w:r>
    </w:p>
    <w:p w14:paraId="3CEFABF3" w14:textId="77777777" w:rsidR="006A5894" w:rsidRPr="00ED1E7D" w:rsidRDefault="006A5894" w:rsidP="00241112">
      <w:pPr>
        <w:pStyle w:val="ListParagraph"/>
        <w:numPr>
          <w:ilvl w:val="0"/>
          <w:numId w:val="79"/>
        </w:numPr>
        <w:spacing w:after="240" w:line="360" w:lineRule="auto"/>
        <w:rPr>
          <w:lang w:val="vi-VN"/>
        </w:rPr>
      </w:pPr>
      <w:r w:rsidRPr="00ED1E7D">
        <w:rPr>
          <w:lang w:val="vi-VN"/>
        </w:rPr>
        <w:t>Sử dụng Action “Checkout” được cung cấp bởi Github Action trên Marketplace để checkout source code thuộc tính fetch-depth: 0 để phục vụ cho SonarCloud có thể quét và phân tích source code sâu hơn.</w:t>
      </w:r>
    </w:p>
    <w:p w14:paraId="51A45900" w14:textId="77777777" w:rsidR="006A5894" w:rsidRPr="00ED1E7D" w:rsidRDefault="006A5894" w:rsidP="00241112">
      <w:pPr>
        <w:pStyle w:val="ListParagraph"/>
        <w:numPr>
          <w:ilvl w:val="0"/>
          <w:numId w:val="79"/>
        </w:numPr>
        <w:spacing w:after="240" w:line="360" w:lineRule="auto"/>
        <w:rPr>
          <w:lang w:val="vi-VN"/>
        </w:rPr>
      </w:pPr>
      <w:r w:rsidRPr="00ED1E7D">
        <w:rPr>
          <w:lang w:val="vi-VN"/>
        </w:rPr>
        <w:t>Thiết lập Action “SonarCloud Scan” được cung cấp bởi SonarSource trên Marketplace với Git Token và Sonar Token để thực hiện kết nối và phân thích source code.</w:t>
      </w:r>
    </w:p>
    <w:p w14:paraId="28F73908" w14:textId="77777777" w:rsidR="006A5894" w:rsidRPr="00ED1E7D" w:rsidRDefault="006A5894" w:rsidP="00241112">
      <w:pPr>
        <w:pStyle w:val="ListParagraph"/>
        <w:numPr>
          <w:ilvl w:val="0"/>
          <w:numId w:val="79"/>
        </w:numPr>
        <w:spacing w:after="240" w:line="360" w:lineRule="auto"/>
        <w:rPr>
          <w:lang w:val="vi-VN"/>
        </w:rPr>
      </w:pPr>
      <w:r w:rsidRPr="00ED1E7D">
        <w:rPr>
          <w:lang w:val="vi-VN"/>
        </w:rPr>
        <w:t>Thực hiện đăng nhập vào Docker Hub với Action “Docker Login” được cung cấp bới docker trên Marketplace với 2 variables đã thiết lập trước đó là Docker Username và Docker Password.</w:t>
      </w:r>
    </w:p>
    <w:p w14:paraId="2F53AE31" w14:textId="77777777" w:rsidR="006A5894" w:rsidRPr="00ED1E7D" w:rsidRDefault="006A5894" w:rsidP="00241112">
      <w:pPr>
        <w:pStyle w:val="ListParagraph"/>
        <w:numPr>
          <w:ilvl w:val="0"/>
          <w:numId w:val="79"/>
        </w:numPr>
        <w:spacing w:after="240" w:line="360" w:lineRule="auto"/>
      </w:pPr>
      <w:r w:rsidRPr="00ED1E7D">
        <w:t>Build và push docker image của backend lên Docker Hub bằng Action “Build and push Docker images” được cung cấp bởi docker trên Marketplace với build context là backend, thuộc tính push: true và tags: trituong/insta-aks-be:latest là docker hub repository đã thiết lập trước đó.</w:t>
      </w:r>
    </w:p>
    <w:p w14:paraId="384E4FD0" w14:textId="77777777" w:rsidR="006A5894" w:rsidRPr="00ED1E7D" w:rsidRDefault="006A5894" w:rsidP="00241112">
      <w:pPr>
        <w:pStyle w:val="ListParagraph"/>
        <w:numPr>
          <w:ilvl w:val="0"/>
          <w:numId w:val="79"/>
        </w:numPr>
        <w:spacing w:after="240" w:line="360" w:lineRule="auto"/>
      </w:pPr>
      <w:r w:rsidRPr="00ED1E7D">
        <w:lastRenderedPageBreak/>
        <w:t>Thực hiện tương tự với build và push docker image của frontend với build context là frontend, thuộc tính push: true và tags: trituong/insta-aks-fe:latest là docker hub repository của frontend.</w:t>
      </w:r>
    </w:p>
    <w:p w14:paraId="2F58B960" w14:textId="77777777" w:rsidR="006A5894" w:rsidRPr="00ED1E7D" w:rsidRDefault="006A5894" w:rsidP="00241112">
      <w:pPr>
        <w:rPr>
          <w:rFonts w:cs="Times New Roman"/>
        </w:rPr>
      </w:pPr>
      <w:r w:rsidRPr="00ED1E7D">
        <w:rPr>
          <w:rFonts w:cs="Times New Roman"/>
        </w:rPr>
        <w:t>Job Deploy:</w:t>
      </w:r>
    </w:p>
    <w:p w14:paraId="79CC7768" w14:textId="77777777" w:rsidR="006A5894" w:rsidRPr="00ED1E7D" w:rsidRDefault="006A5894" w:rsidP="00241112">
      <w:pPr>
        <w:pStyle w:val="ListParagraph"/>
        <w:numPr>
          <w:ilvl w:val="0"/>
          <w:numId w:val="80"/>
        </w:numPr>
        <w:spacing w:after="240" w:line="360" w:lineRule="auto"/>
        <w:rPr>
          <w:lang w:val="vi-VN"/>
        </w:rPr>
      </w:pPr>
      <w:r w:rsidRPr="00ED1E7D">
        <w:rPr>
          <w:lang w:val="vi-VN"/>
        </w:rPr>
        <w:t>Thiết lập thuộc tính needs: build để đảm bảo thực hiện Job Build trước khi chạy Job Deploy.</w:t>
      </w:r>
    </w:p>
    <w:p w14:paraId="340DC153" w14:textId="77777777" w:rsidR="006A5894" w:rsidRPr="00ED1E7D" w:rsidRDefault="006A5894" w:rsidP="00241112">
      <w:pPr>
        <w:pStyle w:val="ListParagraph"/>
        <w:numPr>
          <w:ilvl w:val="0"/>
          <w:numId w:val="80"/>
        </w:numPr>
        <w:spacing w:after="240" w:line="360" w:lineRule="auto"/>
      </w:pPr>
      <w:r w:rsidRPr="00ED1E7D">
        <w:t>Tương tự với Job Build đầu tiên checkout source code bằng Action “Checkout”</w:t>
      </w:r>
    </w:p>
    <w:p w14:paraId="0EBE6067" w14:textId="77777777" w:rsidR="006A5894" w:rsidRPr="00ED1E7D" w:rsidRDefault="006A5894" w:rsidP="00241112">
      <w:pPr>
        <w:pStyle w:val="ListParagraph"/>
        <w:numPr>
          <w:ilvl w:val="0"/>
          <w:numId w:val="80"/>
        </w:numPr>
        <w:spacing w:after="240" w:line="360" w:lineRule="auto"/>
      </w:pPr>
      <w:r w:rsidRPr="00ED1E7D">
        <w:t>Đăng nhập Azure bằng Action “Azure Login” được cung cấp bởi Azure với thuộc tính creds là variables Azure Credentials đã thiết lập.</w:t>
      </w:r>
    </w:p>
    <w:p w14:paraId="3884FB54" w14:textId="77777777" w:rsidR="006A5894" w:rsidRPr="00ED1E7D" w:rsidRDefault="006A5894" w:rsidP="00241112">
      <w:pPr>
        <w:pStyle w:val="ListParagraph"/>
        <w:numPr>
          <w:ilvl w:val="0"/>
          <w:numId w:val="80"/>
        </w:numPr>
        <w:spacing w:after="240" w:line="360" w:lineRule="auto"/>
      </w:pPr>
      <w:r w:rsidRPr="00ED1E7D">
        <w:t>Set Context cho Azure Kubernetes Service bằng Action “Kubernetes Set Context” với 3 thuộc tính creds như bước trên và resource-group, cluster-name của AKS đã tạo, ở trường này thì là actions-aks-rg và actions-aks-cluster</w:t>
      </w:r>
    </w:p>
    <w:p w14:paraId="60AA89EC" w14:textId="77777777" w:rsidR="006A5894" w:rsidRPr="00ED1E7D" w:rsidRDefault="006A5894" w:rsidP="00241112">
      <w:pPr>
        <w:pStyle w:val="ListParagraph"/>
        <w:numPr>
          <w:ilvl w:val="0"/>
          <w:numId w:val="80"/>
        </w:numPr>
        <w:spacing w:after="240" w:line="360" w:lineRule="auto"/>
      </w:pPr>
      <w:r w:rsidRPr="00ED1E7D">
        <w:t>Khởi tạo Secret trong Kubernetes Cluster để pull image với registry là Docker Hub, thông tin đăng nhập Docker hub, thiết lập type và name cho secret</w:t>
      </w:r>
    </w:p>
    <w:p w14:paraId="1B0FEB15" w14:textId="68E83C90" w:rsidR="002A114B" w:rsidRPr="00ED1E7D" w:rsidRDefault="006A5894" w:rsidP="00241112">
      <w:pPr>
        <w:pStyle w:val="ListParagraph"/>
        <w:numPr>
          <w:ilvl w:val="0"/>
          <w:numId w:val="80"/>
        </w:numPr>
        <w:spacing w:after="240" w:line="360" w:lineRule="auto"/>
        <w:rPr>
          <w:ins w:id="632" w:author="Trần Nhựt Linh" w:date="2024-07-08T00:58:00Z" w16du:dateUtc="2024-07-07T17:58:00Z"/>
        </w:rPr>
      </w:pPr>
      <w:r w:rsidRPr="00ED1E7D">
        <w:t>Sử dụng Action “Deploy to Kubernetes cluster” của Azure để deploy ứng dụng với manifest là file yml kubernetes đã viết, tên images là tên docker hub repository đã thiết lập với secret đã khởi tạo bước trên.</w:t>
      </w:r>
    </w:p>
    <w:p w14:paraId="659721A9" w14:textId="0D507564" w:rsidR="00040A0E" w:rsidRPr="00ED1E7D" w:rsidRDefault="00040A0E" w:rsidP="00241112">
      <w:pPr>
        <w:pStyle w:val="Heading3"/>
        <w:rPr>
          <w:rFonts w:cs="Times New Roman"/>
        </w:rPr>
      </w:pPr>
      <w:bookmarkStart w:id="633" w:name="_Toc171397280"/>
      <w:ins w:id="634" w:author="Trần Nhựt Linh" w:date="2024-07-08T00:58:00Z" w16du:dateUtc="2024-07-07T17:58:00Z">
        <w:r w:rsidRPr="009434EA">
          <w:rPr>
            <w:rFonts w:cs="Times New Roman"/>
          </w:rPr>
          <w:t>Kh</w:t>
        </w:r>
        <w:r w:rsidRPr="00CC087D">
          <w:rPr>
            <w:rFonts w:cs="Times New Roman"/>
          </w:rPr>
          <w:t>ởi tạ</w:t>
        </w:r>
        <w:r w:rsidRPr="00ED1E7D">
          <w:rPr>
            <w:rFonts w:cs="Times New Roman"/>
            <w:rPrChange w:id="635" w:author="Trần Nhựt Linh" w:date="2024-07-08T09:15:00Z" w16du:dateUtc="2024-07-08T02:15:00Z">
              <w:rPr/>
            </w:rPrChange>
          </w:rPr>
          <w:t>o Jenkinsfile</w:t>
        </w:r>
      </w:ins>
      <w:bookmarkEnd w:id="633"/>
    </w:p>
    <w:p w14:paraId="7C1AD6F4" w14:textId="77777777" w:rsidR="00AA1ED5" w:rsidRPr="00CC087D" w:rsidRDefault="00AA1ED5" w:rsidP="00241112">
      <w:pPr>
        <w:pStyle w:val="Heading4"/>
        <w:rPr>
          <w:ins w:id="636" w:author="Linh Tran" w:date="2024-07-08T00:24:00Z" w16du:dateUtc="2024-07-07T17:24:00Z"/>
          <w:rFonts w:cs="Times New Roman"/>
        </w:rPr>
      </w:pPr>
      <w:ins w:id="637" w:author="Linh Tran" w:date="2024-07-08T00:24:00Z" w16du:dateUtc="2024-07-07T17:24:00Z">
        <w:r w:rsidRPr="009434EA">
          <w:rPr>
            <w:rFonts w:cs="Times New Roman"/>
          </w:rPr>
          <w:t>Cài đ</w:t>
        </w:r>
        <w:r w:rsidRPr="00CC087D">
          <w:rPr>
            <w:rFonts w:cs="Times New Roman"/>
          </w:rPr>
          <w:t>ặt SonarQube trên Jenkins Server</w:t>
        </w:r>
      </w:ins>
    </w:p>
    <w:p w14:paraId="2CB543FB" w14:textId="13E6021A" w:rsidR="00AA1ED5" w:rsidRPr="009434EA" w:rsidRDefault="00AA1ED5" w:rsidP="00241112">
      <w:pPr>
        <w:jc w:val="both"/>
        <w:rPr>
          <w:ins w:id="638" w:author="Linh Tran" w:date="2024-07-08T00:24:00Z" w16du:dateUtc="2024-07-07T17:24:00Z"/>
          <w:rFonts w:cs="Times New Roman"/>
        </w:rPr>
      </w:pPr>
      <w:ins w:id="639" w:author="Linh Tran" w:date="2024-07-08T00:24:00Z" w16du:dateUtc="2024-07-07T17:24:00Z">
        <w:r w:rsidRPr="00ED1E7D">
          <w:rPr>
            <w:rFonts w:cs="Times New Roman"/>
            <w:rPrChange w:id="640" w:author="Trần Nhựt Linh" w:date="2024-07-08T09:15:00Z" w16du:dateUtc="2024-07-08T02:15:00Z">
              <w:rPr/>
            </w:rPrChange>
          </w:rPr>
          <w:t xml:space="preserve">Khởi tạo SonarQube container qua lệnh sau trên </w:t>
        </w:r>
      </w:ins>
      <w:r w:rsidR="00241112" w:rsidRPr="00ED1E7D">
        <w:rPr>
          <w:rFonts w:cs="Times New Roman"/>
        </w:rPr>
        <w:t>Server. Việc triển khai cài đặt Jenkins Server sẽ được đề cập ở chương sau.</w:t>
      </w:r>
    </w:p>
    <w:p w14:paraId="29801EFC" w14:textId="77777777" w:rsidR="0070493C" w:rsidRPr="00ED1E7D" w:rsidRDefault="00AA1ED5" w:rsidP="0070493C">
      <w:pPr>
        <w:keepNext/>
        <w:jc w:val="center"/>
        <w:rPr>
          <w:rFonts w:cs="Times New Roman"/>
        </w:rPr>
      </w:pPr>
      <w:ins w:id="641" w:author="Linh Tran" w:date="2024-07-08T00:24:00Z" w16du:dateUtc="2024-07-07T17:24:00Z">
        <w:r w:rsidRPr="009434EA">
          <w:rPr>
            <w:rFonts w:cs="Times New Roman"/>
            <w:noProof/>
          </w:rPr>
          <w:drawing>
            <wp:inline distT="0" distB="0" distL="114300" distR="114300" wp14:anchorId="6077C711" wp14:editId="6E1CC10C">
              <wp:extent cx="4518025" cy="55689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21"/>
                      <a:stretch>
                        <a:fillRect/>
                      </a:stretch>
                    </pic:blipFill>
                    <pic:spPr>
                      <a:xfrm>
                        <a:off x="0" y="0"/>
                        <a:ext cx="4524318" cy="557905"/>
                      </a:xfrm>
                      <a:prstGeom prst="rect">
                        <a:avLst/>
                      </a:prstGeom>
                      <a:noFill/>
                      <a:ln>
                        <a:noFill/>
                      </a:ln>
                    </pic:spPr>
                  </pic:pic>
                </a:graphicData>
              </a:graphic>
            </wp:inline>
          </w:drawing>
        </w:r>
      </w:ins>
    </w:p>
    <w:p w14:paraId="40FDB90B" w14:textId="4AFCF943" w:rsidR="00AA1ED5" w:rsidRPr="00ED1E7D" w:rsidRDefault="0070493C" w:rsidP="0070493C">
      <w:pPr>
        <w:pStyle w:val="Caption"/>
        <w:rPr>
          <w:ins w:id="642" w:author="Linh Tran" w:date="2024-07-08T00:24:00Z" w16du:dateUtc="2024-07-07T17:24:00Z"/>
          <w:rFonts w:cs="Times New Roman"/>
          <w:rPrChange w:id="643" w:author="Trần Nhựt Linh" w:date="2024-07-08T09:15:00Z" w16du:dateUtc="2024-07-08T02:15:00Z">
            <w:rPr>
              <w:ins w:id="644" w:author="Linh Tran" w:date="2024-07-08T00:24:00Z" w16du:dateUtc="2024-07-07T17:24:00Z"/>
            </w:rPr>
          </w:rPrChange>
        </w:rPr>
      </w:pPr>
      <w:bookmarkStart w:id="645" w:name="_Toc171396679"/>
      <w:bookmarkStart w:id="646" w:name="_Toc171516260"/>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12</w:t>
      </w:r>
      <w:r w:rsidRPr="00ED1E7D">
        <w:rPr>
          <w:rFonts w:cs="Times New Roman"/>
          <w:noProof/>
        </w:rPr>
        <w:fldChar w:fldCharType="end"/>
      </w:r>
      <w:r w:rsidR="00CC087D">
        <w:rPr>
          <w:rFonts w:cs="Times New Roman"/>
          <w:noProof/>
        </w:rPr>
        <w:t>:</w:t>
      </w:r>
      <w:r w:rsidRPr="00ED1E7D">
        <w:rPr>
          <w:rFonts w:cs="Times New Roman"/>
        </w:rPr>
        <w:t xml:space="preserve"> </w:t>
      </w:r>
      <w:ins w:id="647" w:author="Linh Tran" w:date="2024-07-08T00:24:00Z" w16du:dateUtc="2024-07-07T17:24:00Z">
        <w:r w:rsidRPr="009434EA">
          <w:rPr>
            <w:rFonts w:cs="Times New Roman"/>
          </w:rPr>
          <w:t>Kh</w:t>
        </w:r>
        <w:r w:rsidRPr="00CC087D">
          <w:rPr>
            <w:rFonts w:cs="Times New Roman"/>
          </w:rPr>
          <w:t>ởi tạ</w:t>
        </w:r>
        <w:r w:rsidRPr="00ED1E7D">
          <w:rPr>
            <w:rFonts w:cs="Times New Roman"/>
            <w:rPrChange w:id="648" w:author="Trần Nhựt Linh" w:date="2024-07-08T09:15:00Z" w16du:dateUtc="2024-07-08T02:15:00Z">
              <w:rPr/>
            </w:rPrChange>
          </w:rPr>
          <w:t>o SonarQube</w:t>
        </w:r>
        <w:bookmarkEnd w:id="645"/>
        <w:bookmarkEnd w:id="646"/>
      </w:ins>
    </w:p>
    <w:p w14:paraId="75ABEC32" w14:textId="148C6BEC" w:rsidR="00AA1ED5" w:rsidRPr="00ED1E7D" w:rsidRDefault="00AA1ED5" w:rsidP="00241112">
      <w:pPr>
        <w:jc w:val="both"/>
        <w:rPr>
          <w:ins w:id="649" w:author="Linh Tran" w:date="2024-07-08T00:24:00Z" w16du:dateUtc="2024-07-07T17:24:00Z"/>
          <w:rFonts w:cs="Times New Roman"/>
          <w:rPrChange w:id="650" w:author="Trần Nhựt Linh" w:date="2024-07-08T09:15:00Z" w16du:dateUtc="2024-07-08T02:15:00Z">
            <w:rPr>
              <w:ins w:id="651" w:author="Linh Tran" w:date="2024-07-08T00:24:00Z" w16du:dateUtc="2024-07-07T17:24:00Z"/>
            </w:rPr>
          </w:rPrChange>
        </w:rPr>
      </w:pPr>
      <w:ins w:id="652" w:author="Linh Tran" w:date="2024-07-08T00:24:00Z" w16du:dateUtc="2024-07-07T17:24:00Z">
        <w:r w:rsidRPr="00ED1E7D">
          <w:rPr>
            <w:rFonts w:cs="Times New Roman"/>
            <w:rPrChange w:id="653" w:author="Trần Nhựt Linh" w:date="2024-07-08T09:15:00Z" w16du:dateUtc="2024-07-08T02:15:00Z">
              <w:rPr/>
            </w:rPrChange>
          </w:rPr>
          <w:t xml:space="preserve">Truy cập </w:t>
        </w:r>
      </w:ins>
      <w:r w:rsidR="00FB4D04" w:rsidRPr="00ED1E7D">
        <w:rPr>
          <w:rFonts w:cs="Times New Roman"/>
        </w:rPr>
        <w:t xml:space="preserve"> đường dần của máy Server với cổng 9000 </w:t>
      </w:r>
      <w:ins w:id="654" w:author="Linh Tran" w:date="2024-07-08T00:24:00Z" w16du:dateUtc="2024-07-07T17:24:00Z">
        <w:r w:rsidRPr="009434EA">
          <w:rPr>
            <w:rFonts w:cs="Times New Roman"/>
          </w:rPr>
          <w:t>đ</w:t>
        </w:r>
        <w:r w:rsidRPr="00CC087D">
          <w:rPr>
            <w:rFonts w:cs="Times New Roman"/>
          </w:rPr>
          <w:t>ể vào SonarQube. Sau đó tạ</w:t>
        </w:r>
        <w:r w:rsidRPr="00ED1E7D">
          <w:rPr>
            <w:rFonts w:cs="Times New Roman"/>
            <w:rPrChange w:id="655" w:author="Trần Nhựt Linh" w:date="2024-07-08T09:15:00Z" w16du:dateUtc="2024-07-08T02:15:00Z">
              <w:rPr/>
            </w:rPrChange>
          </w:rPr>
          <w:t>o project để generate token dùng để Jenkins xác thực với SonarQube</w:t>
        </w:r>
      </w:ins>
    </w:p>
    <w:p w14:paraId="59C3FB89" w14:textId="77777777" w:rsidR="0070493C" w:rsidRPr="00ED1E7D" w:rsidRDefault="00AA1ED5" w:rsidP="0070493C">
      <w:pPr>
        <w:keepNext/>
        <w:jc w:val="center"/>
        <w:rPr>
          <w:rFonts w:cs="Times New Roman"/>
        </w:rPr>
      </w:pPr>
      <w:ins w:id="656" w:author="Linh Tran" w:date="2024-07-08T00:24:00Z" w16du:dateUtc="2024-07-07T17:24:00Z">
        <w:r w:rsidRPr="009434EA">
          <w:rPr>
            <w:rFonts w:cs="Times New Roman"/>
            <w:noProof/>
          </w:rPr>
          <w:lastRenderedPageBreak/>
          <w:drawing>
            <wp:inline distT="0" distB="0" distL="114300" distR="114300" wp14:anchorId="6026DC73" wp14:editId="4DE4019E">
              <wp:extent cx="5001895" cy="2560955"/>
              <wp:effectExtent l="0" t="0" r="8255" b="0"/>
              <wp:docPr id="38" name="Picture 38" descr="s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onar"/>
                      <pic:cNvPicPr>
                        <a:picLocks noChangeAspect="1"/>
                      </pic:cNvPicPr>
                    </pic:nvPicPr>
                    <pic:blipFill>
                      <a:blip r:embed="rId22"/>
                      <a:stretch>
                        <a:fillRect/>
                      </a:stretch>
                    </pic:blipFill>
                    <pic:spPr>
                      <a:xfrm>
                        <a:off x="0" y="0"/>
                        <a:ext cx="5005405" cy="2563106"/>
                      </a:xfrm>
                      <a:prstGeom prst="rect">
                        <a:avLst/>
                      </a:prstGeom>
                    </pic:spPr>
                  </pic:pic>
                </a:graphicData>
              </a:graphic>
            </wp:inline>
          </w:drawing>
        </w:r>
      </w:ins>
    </w:p>
    <w:p w14:paraId="5F9138F1" w14:textId="41FC1F0A" w:rsidR="00AA1ED5" w:rsidRPr="00ED1E7D" w:rsidRDefault="0070493C" w:rsidP="0070493C">
      <w:pPr>
        <w:pStyle w:val="Caption"/>
        <w:rPr>
          <w:ins w:id="657" w:author="Linh Tran" w:date="2024-07-08T00:24:00Z" w16du:dateUtc="2024-07-07T17:24:00Z"/>
          <w:rFonts w:cs="Times New Roman"/>
          <w:lang w:val="en-US"/>
          <w:rPrChange w:id="658" w:author="Trần Nhựt Linh" w:date="2024-07-08T09:15:00Z" w16du:dateUtc="2024-07-08T02:15:00Z">
            <w:rPr>
              <w:ins w:id="659" w:author="Linh Tran" w:date="2024-07-08T00:24:00Z" w16du:dateUtc="2024-07-07T17:24:00Z"/>
            </w:rPr>
          </w:rPrChange>
        </w:rPr>
      </w:pPr>
      <w:bookmarkStart w:id="660" w:name="_Toc171396680"/>
      <w:bookmarkStart w:id="661" w:name="_Toc171516261"/>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13</w:t>
      </w:r>
      <w:r w:rsidRPr="00ED1E7D">
        <w:rPr>
          <w:rFonts w:cs="Times New Roman"/>
          <w:noProof/>
        </w:rPr>
        <w:fldChar w:fldCharType="end"/>
      </w:r>
      <w:r w:rsidR="00CC087D">
        <w:rPr>
          <w:rFonts w:cs="Times New Roman"/>
          <w:noProof/>
        </w:rPr>
        <w:t>:</w:t>
      </w:r>
      <w:r w:rsidRPr="00ED1E7D">
        <w:rPr>
          <w:rFonts w:cs="Times New Roman"/>
        </w:rPr>
        <w:t xml:space="preserve"> </w:t>
      </w:r>
      <w:ins w:id="662" w:author="Linh Tran" w:date="2024-07-08T00:24:00Z" w16du:dateUtc="2024-07-07T17:24:00Z">
        <w:r w:rsidRPr="009434EA">
          <w:rPr>
            <w:rFonts w:cs="Times New Roman"/>
          </w:rPr>
          <w:t>Xác th</w:t>
        </w:r>
        <w:r w:rsidRPr="00CC087D">
          <w:rPr>
            <w:rFonts w:cs="Times New Roman"/>
          </w:rPr>
          <w:t>ực Jenkins v</w:t>
        </w:r>
        <w:r w:rsidRPr="00ED1E7D">
          <w:rPr>
            <w:rFonts w:cs="Times New Roman"/>
            <w:rPrChange w:id="663" w:author="Trần Nhựt Linh" w:date="2024-07-08T09:15:00Z" w16du:dateUtc="2024-07-08T02:15:00Z">
              <w:rPr/>
            </w:rPrChange>
          </w:rPr>
          <w:t>ới SonarQuber</w:t>
        </w:r>
        <w:bookmarkEnd w:id="660"/>
        <w:bookmarkEnd w:id="661"/>
      </w:ins>
    </w:p>
    <w:p w14:paraId="49DAEAC1" w14:textId="523B35AE" w:rsidR="00AA1ED5" w:rsidRPr="00ED1E7D" w:rsidRDefault="00AA1ED5" w:rsidP="00241112">
      <w:pPr>
        <w:jc w:val="both"/>
        <w:rPr>
          <w:ins w:id="664" w:author="Linh Tran" w:date="2024-07-08T00:24:00Z" w16du:dateUtc="2024-07-07T17:24:00Z"/>
          <w:rFonts w:cs="Times New Roman"/>
          <w:rPrChange w:id="665" w:author="Trần Nhựt Linh" w:date="2024-07-08T09:15:00Z" w16du:dateUtc="2024-07-08T02:15:00Z">
            <w:rPr>
              <w:ins w:id="666" w:author="Linh Tran" w:date="2024-07-08T00:24:00Z" w16du:dateUtc="2024-07-07T17:24:00Z"/>
            </w:rPr>
          </w:rPrChange>
        </w:rPr>
      </w:pPr>
      <w:ins w:id="667" w:author="Linh Tran" w:date="2024-07-08T00:24:00Z" w16du:dateUtc="2024-07-07T17:24:00Z">
        <w:r w:rsidRPr="009434EA">
          <w:rPr>
            <w:rFonts w:cs="Times New Roman"/>
          </w:rPr>
          <w:t>Thêm trigger c</w:t>
        </w:r>
        <w:r w:rsidRPr="00CC087D">
          <w:rPr>
            <w:rFonts w:cs="Times New Roman"/>
          </w:rPr>
          <w:t>ủa Jenkins Server vào SonarQube t</w:t>
        </w:r>
        <w:r w:rsidRPr="00ED1E7D">
          <w:rPr>
            <w:rFonts w:cs="Times New Roman"/>
            <w:rPrChange w:id="668" w:author="Trần Nhựt Linh" w:date="2024-07-08T09:15:00Z" w16du:dateUtc="2024-07-08T02:15:00Z">
              <w:rPr/>
            </w:rPrChange>
          </w:rPr>
          <w:t>ại Adminstration</w:t>
        </w:r>
      </w:ins>
      <w:r w:rsidR="006A5894" w:rsidRPr="00ED1E7D">
        <w:rPr>
          <w:rFonts w:cs="Times New Roman"/>
        </w:rPr>
        <w:t>→</w:t>
      </w:r>
      <w:ins w:id="669" w:author="Linh Tran" w:date="2024-07-08T00:24:00Z" w16du:dateUtc="2024-07-07T17:24:00Z">
        <w:r w:rsidRPr="009434EA">
          <w:rPr>
            <w:rFonts w:cs="Times New Roman"/>
          </w:rPr>
          <w:t xml:space="preserve"> Configuration </w:t>
        </w:r>
      </w:ins>
      <w:r w:rsidR="006A5894" w:rsidRPr="00ED1E7D">
        <w:rPr>
          <w:rFonts w:cs="Times New Roman"/>
        </w:rPr>
        <w:t>→</w:t>
      </w:r>
      <w:ins w:id="670" w:author="Linh Tran" w:date="2024-07-08T00:24:00Z" w16du:dateUtc="2024-07-07T17:24:00Z">
        <w:r w:rsidRPr="009434EA">
          <w:rPr>
            <w:rFonts w:cs="Times New Roman"/>
          </w:rPr>
          <w:t xml:space="preserve"> Webhooks </w:t>
        </w:r>
      </w:ins>
      <w:r w:rsidR="006A5894" w:rsidRPr="00ED1E7D">
        <w:rPr>
          <w:rFonts w:cs="Times New Roman"/>
        </w:rPr>
        <w:t>→</w:t>
      </w:r>
      <w:ins w:id="671" w:author="Linh Tran" w:date="2024-07-08T00:24:00Z" w16du:dateUtc="2024-07-07T17:24:00Z">
        <w:r w:rsidRPr="009434EA">
          <w:rPr>
            <w:rFonts w:cs="Times New Roman"/>
          </w:rPr>
          <w:t xml:space="preserve"> Create. Sau đó thêm đư</w:t>
        </w:r>
        <w:r w:rsidRPr="00CC087D">
          <w:rPr>
            <w:rFonts w:cs="Times New Roman"/>
          </w:rPr>
          <w:t>ờng d</w:t>
        </w:r>
        <w:r w:rsidRPr="00ED1E7D">
          <w:rPr>
            <w:rFonts w:cs="Times New Roman"/>
            <w:rPrChange w:id="672" w:author="Trần Nhựt Linh" w:date="2024-07-08T09:15:00Z" w16du:dateUtc="2024-07-08T02:15:00Z">
              <w:rPr/>
            </w:rPrChange>
          </w:rPr>
          <w:t>ẫn như bên dưới</w:t>
        </w:r>
      </w:ins>
    </w:p>
    <w:p w14:paraId="3DD99438" w14:textId="77777777" w:rsidR="0070493C" w:rsidRPr="00ED1E7D" w:rsidRDefault="00AA1ED5" w:rsidP="0070493C">
      <w:pPr>
        <w:keepNext/>
        <w:jc w:val="center"/>
        <w:rPr>
          <w:rFonts w:cs="Times New Roman"/>
        </w:rPr>
      </w:pPr>
      <w:ins w:id="673" w:author="Linh Tran" w:date="2024-07-08T00:24:00Z" w16du:dateUtc="2024-07-07T17:24:00Z">
        <w:r w:rsidRPr="009434EA">
          <w:rPr>
            <w:rFonts w:cs="Times New Roman"/>
            <w:noProof/>
          </w:rPr>
          <w:drawing>
            <wp:inline distT="0" distB="0" distL="114300" distR="114300" wp14:anchorId="3F1EDC12" wp14:editId="1DED77EE">
              <wp:extent cx="3811270" cy="1509395"/>
              <wp:effectExtent l="0" t="0" r="0" b="0"/>
              <wp:docPr id="5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descr="A screenshot of a computer&#10;&#10;Description automatically generated"/>
                      <pic:cNvPicPr>
                        <a:picLocks noChangeAspect="1"/>
                      </pic:cNvPicPr>
                    </pic:nvPicPr>
                    <pic:blipFill>
                      <a:blip r:embed="rId23"/>
                      <a:stretch>
                        <a:fillRect/>
                      </a:stretch>
                    </pic:blipFill>
                    <pic:spPr>
                      <a:xfrm>
                        <a:off x="0" y="0"/>
                        <a:ext cx="3811281" cy="1509902"/>
                      </a:xfrm>
                      <a:prstGeom prst="rect">
                        <a:avLst/>
                      </a:prstGeom>
                      <a:noFill/>
                      <a:ln>
                        <a:noFill/>
                      </a:ln>
                    </pic:spPr>
                  </pic:pic>
                </a:graphicData>
              </a:graphic>
            </wp:inline>
          </w:drawing>
        </w:r>
      </w:ins>
    </w:p>
    <w:p w14:paraId="6E6CDB95" w14:textId="25344AAE" w:rsidR="00AA1ED5" w:rsidRPr="00ED1E7D" w:rsidRDefault="0070493C" w:rsidP="0070493C">
      <w:pPr>
        <w:pStyle w:val="Caption"/>
        <w:rPr>
          <w:ins w:id="674" w:author="Linh Tran" w:date="2024-07-08T00:24:00Z" w16du:dateUtc="2024-07-07T17:24:00Z"/>
          <w:rFonts w:cs="Times New Roman"/>
          <w:lang w:val="en-US"/>
          <w:rPrChange w:id="675" w:author="Trần Nhựt Linh" w:date="2024-07-08T09:15:00Z" w16du:dateUtc="2024-07-08T02:15:00Z">
            <w:rPr>
              <w:ins w:id="676" w:author="Linh Tran" w:date="2024-07-08T00:24:00Z" w16du:dateUtc="2024-07-07T17:24:00Z"/>
            </w:rPr>
          </w:rPrChange>
        </w:rPr>
      </w:pPr>
      <w:bookmarkStart w:id="677" w:name="_Toc171396681"/>
      <w:bookmarkStart w:id="678" w:name="_Toc171516262"/>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14</w:t>
      </w:r>
      <w:r w:rsidRPr="00ED1E7D">
        <w:rPr>
          <w:rFonts w:cs="Times New Roman"/>
          <w:noProof/>
        </w:rPr>
        <w:fldChar w:fldCharType="end"/>
      </w:r>
      <w:r w:rsidR="00CC087D">
        <w:rPr>
          <w:rFonts w:cs="Times New Roman"/>
          <w:noProof/>
        </w:rPr>
        <w:t>:</w:t>
      </w:r>
      <w:r w:rsidRPr="00ED1E7D">
        <w:rPr>
          <w:rFonts w:cs="Times New Roman"/>
          <w:lang w:val="en-US"/>
        </w:rPr>
        <w:t xml:space="preserve"> </w:t>
      </w:r>
      <w:ins w:id="679" w:author="Linh Tran" w:date="2024-07-08T00:24:00Z" w16du:dateUtc="2024-07-07T17:24:00Z">
        <w:r w:rsidRPr="009434EA">
          <w:rPr>
            <w:rFonts w:cs="Times New Roman"/>
          </w:rPr>
          <w:t>Thêm trigger vào SonarQube</w:t>
        </w:r>
        <w:bookmarkEnd w:id="677"/>
        <w:bookmarkEnd w:id="678"/>
      </w:ins>
    </w:p>
    <w:p w14:paraId="27F90ECF" w14:textId="6BB549ED" w:rsidR="00AA1ED5" w:rsidRPr="00ED1E7D" w:rsidRDefault="00AA1ED5" w:rsidP="00241112">
      <w:pPr>
        <w:jc w:val="both"/>
        <w:rPr>
          <w:ins w:id="680" w:author="Linh Tran" w:date="2024-07-08T00:24:00Z" w16du:dateUtc="2024-07-07T17:24:00Z"/>
          <w:rFonts w:cs="Times New Roman"/>
          <w:rPrChange w:id="681" w:author="Trần Nhựt Linh" w:date="2024-07-08T09:15:00Z" w16du:dateUtc="2024-07-08T02:15:00Z">
            <w:rPr>
              <w:ins w:id="682" w:author="Linh Tran" w:date="2024-07-08T00:24:00Z" w16du:dateUtc="2024-07-07T17:24:00Z"/>
            </w:rPr>
          </w:rPrChange>
        </w:rPr>
      </w:pPr>
      <w:ins w:id="683" w:author="Linh Tran" w:date="2024-07-08T00:24:00Z" w16du:dateUtc="2024-07-07T17:24:00Z">
        <w:r w:rsidRPr="009434EA">
          <w:rPr>
            <w:rFonts w:cs="Times New Roman"/>
          </w:rPr>
          <w:t>Vào ph</w:t>
        </w:r>
        <w:r w:rsidRPr="00CC087D">
          <w:rPr>
            <w:rFonts w:cs="Times New Roman"/>
          </w:rPr>
          <w:t xml:space="preserve">ần Manage Jenkins </w:t>
        </w:r>
      </w:ins>
      <w:r w:rsidR="006A5894" w:rsidRPr="00ED1E7D">
        <w:rPr>
          <w:rFonts w:cs="Times New Roman"/>
        </w:rPr>
        <w:t>→</w:t>
      </w:r>
      <w:ins w:id="684" w:author="Linh Tran" w:date="2024-07-08T00:24:00Z" w16du:dateUtc="2024-07-07T17:24:00Z">
        <w:r w:rsidRPr="009434EA">
          <w:rPr>
            <w:rFonts w:cs="Times New Roman"/>
          </w:rPr>
          <w:t xml:space="preserve"> System </w:t>
        </w:r>
      </w:ins>
      <w:r w:rsidR="006A5894" w:rsidRPr="00ED1E7D">
        <w:rPr>
          <w:rFonts w:cs="Times New Roman"/>
        </w:rPr>
        <w:t>→</w:t>
      </w:r>
      <w:ins w:id="685" w:author="Linh Tran" w:date="2024-07-08T00:24:00Z" w16du:dateUtc="2024-07-07T17:24:00Z">
        <w:r w:rsidRPr="009434EA">
          <w:rPr>
            <w:rFonts w:cs="Times New Roman"/>
          </w:rPr>
          <w:t xml:space="preserve"> SonarQube Servers đ</w:t>
        </w:r>
        <w:r w:rsidRPr="00CC087D">
          <w:rPr>
            <w:rFonts w:cs="Times New Roman"/>
          </w:rPr>
          <w:t>ể thêm SonarQube server. Thêm Credential tên là sonarqube v</w:t>
        </w:r>
        <w:r w:rsidRPr="00ED1E7D">
          <w:rPr>
            <w:rFonts w:cs="Times New Roman"/>
            <w:rPrChange w:id="686" w:author="Trần Nhựt Linh" w:date="2024-07-08T09:15:00Z" w16du:dateUtc="2024-07-08T02:15:00Z">
              <w:rPr/>
            </w:rPrChange>
          </w:rPr>
          <w:t>ới type Secret Text và cho token của project SonarQube vào</w:t>
        </w:r>
      </w:ins>
    </w:p>
    <w:p w14:paraId="4C772971" w14:textId="77777777" w:rsidR="0070493C" w:rsidRPr="00ED1E7D" w:rsidRDefault="00AA1ED5" w:rsidP="0070493C">
      <w:pPr>
        <w:keepNext/>
        <w:jc w:val="center"/>
        <w:rPr>
          <w:rFonts w:cs="Times New Roman"/>
        </w:rPr>
      </w:pPr>
      <w:ins w:id="687" w:author="Linh Tran" w:date="2024-07-08T00:24:00Z" w16du:dateUtc="2024-07-07T17:24:00Z">
        <w:r w:rsidRPr="009434EA">
          <w:rPr>
            <w:rFonts w:cs="Times New Roman"/>
            <w:noProof/>
          </w:rPr>
          <w:lastRenderedPageBreak/>
          <w:drawing>
            <wp:inline distT="0" distB="0" distL="114300" distR="114300" wp14:anchorId="3A1EB3B0" wp14:editId="46E032B1">
              <wp:extent cx="3103880" cy="2497455"/>
              <wp:effectExtent l="0" t="0" r="1270" b="0"/>
              <wp:docPr id="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descr="A screenshot of a computer&#10;&#10;Description automatically generated"/>
                      <pic:cNvPicPr>
                        <a:picLocks noChangeAspect="1"/>
                      </pic:cNvPicPr>
                    </pic:nvPicPr>
                    <pic:blipFill>
                      <a:blip r:embed="rId24"/>
                      <a:stretch>
                        <a:fillRect/>
                      </a:stretch>
                    </pic:blipFill>
                    <pic:spPr>
                      <a:xfrm>
                        <a:off x="0" y="0"/>
                        <a:ext cx="3104350" cy="2497493"/>
                      </a:xfrm>
                      <a:prstGeom prst="rect">
                        <a:avLst/>
                      </a:prstGeom>
                      <a:noFill/>
                      <a:ln>
                        <a:noFill/>
                      </a:ln>
                    </pic:spPr>
                  </pic:pic>
                </a:graphicData>
              </a:graphic>
            </wp:inline>
          </w:drawing>
        </w:r>
      </w:ins>
    </w:p>
    <w:p w14:paraId="18B9D87E" w14:textId="43AFA133" w:rsidR="00AA1ED5" w:rsidRPr="00CC087D" w:rsidRDefault="0070493C" w:rsidP="0070493C">
      <w:pPr>
        <w:pStyle w:val="Caption"/>
        <w:rPr>
          <w:ins w:id="688" w:author="Linh Tran" w:date="2024-07-08T00:24:00Z" w16du:dateUtc="2024-07-07T17:24:00Z"/>
          <w:rFonts w:cs="Times New Roman"/>
        </w:rPr>
      </w:pPr>
      <w:bookmarkStart w:id="689" w:name="_Toc171396682"/>
      <w:bookmarkStart w:id="690" w:name="_Toc171516263"/>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15</w:t>
      </w:r>
      <w:r w:rsidRPr="00ED1E7D">
        <w:rPr>
          <w:rFonts w:cs="Times New Roman"/>
          <w:noProof/>
        </w:rPr>
        <w:fldChar w:fldCharType="end"/>
      </w:r>
      <w:r w:rsidR="00CC087D">
        <w:rPr>
          <w:rFonts w:cs="Times New Roman"/>
          <w:noProof/>
        </w:rPr>
        <w:t>:</w:t>
      </w:r>
      <w:r w:rsidRPr="00ED1E7D">
        <w:rPr>
          <w:rFonts w:cs="Times New Roman"/>
        </w:rPr>
        <w:t xml:space="preserve"> </w:t>
      </w:r>
      <w:ins w:id="691" w:author="Linh Tran" w:date="2024-07-08T00:24:00Z" w16du:dateUtc="2024-07-07T17:24:00Z">
        <w:r w:rsidRPr="009434EA">
          <w:rPr>
            <w:rFonts w:cs="Times New Roman"/>
          </w:rPr>
          <w:t>Thêm Credential SonarQube</w:t>
        </w:r>
        <w:bookmarkEnd w:id="689"/>
        <w:bookmarkEnd w:id="690"/>
      </w:ins>
    </w:p>
    <w:p w14:paraId="6F68BB61" w14:textId="77777777" w:rsidR="00AA1ED5" w:rsidRPr="009434EA" w:rsidRDefault="00AA1ED5" w:rsidP="00241112">
      <w:pPr>
        <w:pStyle w:val="Heading4"/>
        <w:rPr>
          <w:ins w:id="692" w:author="Linh Tran" w:date="2024-07-08T00:24:00Z" w16du:dateUtc="2024-07-07T17:24:00Z"/>
          <w:rFonts w:cs="Times New Roman"/>
        </w:rPr>
      </w:pPr>
      <w:ins w:id="693" w:author="Linh Tran" w:date="2024-07-08T00:24:00Z" w16du:dateUtc="2024-07-07T17:24:00Z">
        <w:r w:rsidRPr="00ED1E7D">
          <w:rPr>
            <w:rFonts w:cs="Times New Roman"/>
            <w:rPrChange w:id="694" w:author="Trần Nhựt Linh" w:date="2024-07-08T09:15:00Z" w16du:dateUtc="2024-07-08T02:15:00Z">
              <w:rPr/>
            </w:rPrChange>
          </w:rPr>
          <w:t xml:space="preserve">Kết nối Jenkins với Kubernetes </w:t>
        </w:r>
      </w:ins>
      <w:r w:rsidRPr="00ED1E7D">
        <w:rPr>
          <w:rFonts w:cs="Times New Roman"/>
        </w:rPr>
        <w:t>Cluster</w:t>
      </w:r>
    </w:p>
    <w:p w14:paraId="1FE9778B" w14:textId="4AE32898" w:rsidR="00AA1ED5" w:rsidRPr="009434EA" w:rsidRDefault="00AA1ED5" w:rsidP="00241112">
      <w:pPr>
        <w:jc w:val="both"/>
        <w:rPr>
          <w:ins w:id="695" w:author="Linh Tran" w:date="2024-07-08T00:24:00Z" w16du:dateUtc="2024-07-07T17:24:00Z"/>
          <w:rFonts w:cs="Times New Roman"/>
        </w:rPr>
      </w:pPr>
      <w:ins w:id="696" w:author="Linh Tran" w:date="2024-07-08T00:24:00Z" w16du:dateUtc="2024-07-07T17:24:00Z">
        <w:r w:rsidRPr="00CC087D">
          <w:rPr>
            <w:rFonts w:cs="Times New Roman"/>
          </w:rPr>
          <w:t>Để</w:t>
        </w:r>
        <w:r w:rsidRPr="00ED1E7D">
          <w:rPr>
            <w:rFonts w:cs="Times New Roman"/>
            <w:rPrChange w:id="697" w:author="Trần Nhựt Linh" w:date="2024-07-08T09:15:00Z" w16du:dateUtc="2024-07-08T02:15:00Z">
              <w:rPr/>
            </w:rPrChange>
          </w:rPr>
          <w:t xml:space="preserve"> Jenkins có thể sử dụng Kubernetes </w:t>
        </w:r>
      </w:ins>
      <w:r w:rsidRPr="00ED1E7D">
        <w:rPr>
          <w:rFonts w:cs="Times New Roman"/>
        </w:rPr>
        <w:t>Cluster</w:t>
      </w:r>
      <w:ins w:id="698" w:author="Linh Tran" w:date="2024-07-08T00:24:00Z" w16du:dateUtc="2024-07-07T17:24:00Z">
        <w:r w:rsidRPr="009434EA">
          <w:rPr>
            <w:rFonts w:cs="Times New Roman"/>
          </w:rPr>
          <w:t xml:space="preserve"> và tri</w:t>
        </w:r>
        <w:r w:rsidRPr="00CC087D">
          <w:rPr>
            <w:rFonts w:cs="Times New Roman"/>
          </w:rPr>
          <w:t xml:space="preserve">ển khai </w:t>
        </w:r>
        <w:r w:rsidRPr="00ED1E7D">
          <w:rPr>
            <w:rFonts w:cs="Times New Roman"/>
            <w:rPrChange w:id="699" w:author="Trần Nhựt Linh" w:date="2024-07-08T09:15:00Z" w16du:dateUtc="2024-07-08T02:15:00Z">
              <w:rPr/>
            </w:rPrChange>
          </w:rPr>
          <w:t>ứng dụng, cần phải lưu file config của Master Node vào Jenkins. Sao chép file config tại đường dẫn “.kube/config” của Master Node vào Jenkins Server hoặc máy vật lý và đặt tên là “kubeconfig”</w:t>
        </w:r>
      </w:ins>
      <w:r w:rsidR="00241112" w:rsidRPr="00ED1E7D">
        <w:rPr>
          <w:rFonts w:cs="Times New Roman"/>
        </w:rPr>
        <w:t>. Việc cài đặt và cấu hình Kubernetes sẽ được đề cập ở chương sau</w:t>
      </w:r>
    </w:p>
    <w:p w14:paraId="62658D4D" w14:textId="77777777" w:rsidR="0070493C" w:rsidRPr="00ED1E7D" w:rsidRDefault="00AA1ED5" w:rsidP="0070493C">
      <w:pPr>
        <w:keepNext/>
        <w:jc w:val="center"/>
        <w:rPr>
          <w:rFonts w:cs="Times New Roman"/>
        </w:rPr>
      </w:pPr>
      <w:ins w:id="700" w:author="Linh Tran" w:date="2024-07-08T00:24:00Z" w16du:dateUtc="2024-07-07T17:24:00Z">
        <w:r w:rsidRPr="009434EA">
          <w:rPr>
            <w:rFonts w:cs="Times New Roman"/>
            <w:noProof/>
          </w:rPr>
          <w:drawing>
            <wp:inline distT="0" distB="0" distL="114300" distR="114300" wp14:anchorId="22057C48" wp14:editId="477D90AD">
              <wp:extent cx="3227070" cy="1551305"/>
              <wp:effectExtent l="0" t="0" r="0" b="0"/>
              <wp:docPr id="25"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A screen shot of a computer&#10;&#10;Description automatically generated"/>
                      <pic:cNvPicPr>
                        <a:picLocks noChangeAspect="1"/>
                      </pic:cNvPicPr>
                    </pic:nvPicPr>
                    <pic:blipFill>
                      <a:blip r:embed="rId25"/>
                      <a:stretch>
                        <a:fillRect/>
                      </a:stretch>
                    </pic:blipFill>
                    <pic:spPr>
                      <a:xfrm>
                        <a:off x="0" y="0"/>
                        <a:ext cx="3228717" cy="1552522"/>
                      </a:xfrm>
                      <a:prstGeom prst="rect">
                        <a:avLst/>
                      </a:prstGeom>
                      <a:noFill/>
                      <a:ln>
                        <a:noFill/>
                      </a:ln>
                    </pic:spPr>
                  </pic:pic>
                </a:graphicData>
              </a:graphic>
            </wp:inline>
          </w:drawing>
        </w:r>
      </w:ins>
    </w:p>
    <w:p w14:paraId="5A9BDA59" w14:textId="48A7D6F6" w:rsidR="00AA1ED5" w:rsidRPr="00CC087D" w:rsidRDefault="0070493C" w:rsidP="0070493C">
      <w:pPr>
        <w:pStyle w:val="Caption"/>
        <w:rPr>
          <w:ins w:id="701" w:author="Linh Tran" w:date="2024-07-08T00:24:00Z" w16du:dateUtc="2024-07-07T17:24:00Z"/>
          <w:rFonts w:cs="Times New Roman"/>
        </w:rPr>
      </w:pPr>
      <w:bookmarkStart w:id="702" w:name="_Toc171396683"/>
      <w:bookmarkStart w:id="703" w:name="_Toc171516264"/>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16</w:t>
      </w:r>
      <w:r w:rsidRPr="00ED1E7D">
        <w:rPr>
          <w:rFonts w:cs="Times New Roman"/>
          <w:noProof/>
        </w:rPr>
        <w:fldChar w:fldCharType="end"/>
      </w:r>
      <w:r w:rsidR="00CC087D">
        <w:rPr>
          <w:rFonts w:cs="Times New Roman"/>
          <w:noProof/>
        </w:rPr>
        <w:t>:</w:t>
      </w:r>
      <w:r w:rsidRPr="00ED1E7D">
        <w:rPr>
          <w:rFonts w:cs="Times New Roman"/>
        </w:rPr>
        <w:t xml:space="preserve"> </w:t>
      </w:r>
      <w:ins w:id="704" w:author="Linh Tran" w:date="2024-07-08T00:24:00Z" w16du:dateUtc="2024-07-07T17:24:00Z">
        <w:r w:rsidRPr="009434EA">
          <w:rPr>
            <w:rFonts w:cs="Times New Roman"/>
          </w:rPr>
          <w:t>Kubeconfig</w:t>
        </w:r>
        <w:bookmarkEnd w:id="702"/>
        <w:bookmarkEnd w:id="703"/>
      </w:ins>
    </w:p>
    <w:p w14:paraId="33AA8544" w14:textId="615CD510" w:rsidR="00AA1ED5" w:rsidRPr="00ED1E7D" w:rsidRDefault="00AA1ED5" w:rsidP="00241112">
      <w:pPr>
        <w:jc w:val="both"/>
        <w:rPr>
          <w:ins w:id="705" w:author="Linh Tran" w:date="2024-07-08T00:24:00Z" w16du:dateUtc="2024-07-07T17:24:00Z"/>
          <w:rFonts w:cs="Times New Roman"/>
          <w:rPrChange w:id="706" w:author="Trần Nhựt Linh" w:date="2024-07-08T09:15:00Z" w16du:dateUtc="2024-07-08T02:15:00Z">
            <w:rPr>
              <w:ins w:id="707" w:author="Linh Tran" w:date="2024-07-08T00:24:00Z" w16du:dateUtc="2024-07-07T17:24:00Z"/>
            </w:rPr>
          </w:rPrChange>
        </w:rPr>
      </w:pPr>
      <w:ins w:id="708" w:author="Linh Tran" w:date="2024-07-08T00:24:00Z" w16du:dateUtc="2024-07-07T17:24:00Z">
        <w:r w:rsidRPr="00CC087D">
          <w:rPr>
            <w:rFonts w:cs="Times New Roman"/>
          </w:rPr>
          <w:t>T</w:t>
        </w:r>
        <w:r w:rsidRPr="00ED1E7D">
          <w:rPr>
            <w:rFonts w:cs="Times New Roman"/>
            <w:rPrChange w:id="709" w:author="Trần Nhựt Linh" w:date="2024-07-08T09:15:00Z" w16du:dateUtc="2024-07-08T02:15:00Z">
              <w:rPr/>
            </w:rPrChange>
          </w:rPr>
          <w:t xml:space="preserve">ại Dashboard, truy cập đến Manage Jenkins </w:t>
        </w:r>
      </w:ins>
      <w:r w:rsidR="006A5894" w:rsidRPr="00ED1E7D">
        <w:rPr>
          <w:rFonts w:cs="Times New Roman"/>
        </w:rPr>
        <w:t>→</w:t>
      </w:r>
      <w:ins w:id="710" w:author="Linh Tran" w:date="2024-07-08T00:24:00Z" w16du:dateUtc="2024-07-07T17:24:00Z">
        <w:r w:rsidRPr="009434EA">
          <w:rPr>
            <w:rFonts w:cs="Times New Roman"/>
          </w:rPr>
          <w:t xml:space="preserve"> Clouds </w:t>
        </w:r>
      </w:ins>
      <w:r w:rsidR="006A5894" w:rsidRPr="00ED1E7D">
        <w:rPr>
          <w:rFonts w:cs="Times New Roman"/>
        </w:rPr>
        <w:t>→</w:t>
      </w:r>
      <w:ins w:id="711" w:author="Linh Tran" w:date="2024-07-08T00:24:00Z" w16du:dateUtc="2024-07-07T17:24:00Z">
        <w:r w:rsidRPr="009434EA">
          <w:rPr>
            <w:rFonts w:cs="Times New Roman"/>
          </w:rPr>
          <w:t xml:space="preserve"> New Cloud, t</w:t>
        </w:r>
        <w:r w:rsidRPr="00CC087D">
          <w:rPr>
            <w:rFonts w:cs="Times New Roman"/>
          </w:rPr>
          <w:t xml:space="preserve">ạo tên Cloud và tick vào </w:t>
        </w:r>
        <w:r w:rsidRPr="00ED1E7D">
          <w:rPr>
            <w:rFonts w:cs="Times New Roman"/>
            <w:rPrChange w:id="712" w:author="Trần Nhựt Linh" w:date="2024-07-08T09:15:00Z" w16du:dateUtc="2024-07-08T02:15:00Z">
              <w:rPr/>
            </w:rPrChange>
          </w:rPr>
          <w:t>Kubernetes và click Create</w:t>
        </w:r>
      </w:ins>
    </w:p>
    <w:p w14:paraId="7FC51CC5" w14:textId="77777777" w:rsidR="0070493C" w:rsidRPr="00ED1E7D" w:rsidRDefault="00AA1ED5" w:rsidP="0070493C">
      <w:pPr>
        <w:keepNext/>
        <w:jc w:val="center"/>
        <w:rPr>
          <w:rFonts w:cs="Times New Roman"/>
        </w:rPr>
      </w:pPr>
      <w:ins w:id="713" w:author="Linh Tran" w:date="2024-07-08T00:24:00Z" w16du:dateUtc="2024-07-07T17:24:00Z">
        <w:r w:rsidRPr="009434EA">
          <w:rPr>
            <w:rFonts w:cs="Times New Roman"/>
            <w:noProof/>
          </w:rPr>
          <w:lastRenderedPageBreak/>
          <w:drawing>
            <wp:inline distT="0" distB="0" distL="114300" distR="114300" wp14:anchorId="3724115E" wp14:editId="7DBB18CA">
              <wp:extent cx="2074545" cy="1240790"/>
              <wp:effectExtent l="0" t="0" r="1905" b="0"/>
              <wp:docPr id="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A screenshot of a computer&#10;&#10;Description automatically generated"/>
                      <pic:cNvPicPr>
                        <a:picLocks noChangeAspect="1"/>
                      </pic:cNvPicPr>
                    </pic:nvPicPr>
                    <pic:blipFill>
                      <a:blip r:embed="rId26"/>
                      <a:stretch>
                        <a:fillRect/>
                      </a:stretch>
                    </pic:blipFill>
                    <pic:spPr>
                      <a:xfrm>
                        <a:off x="0" y="0"/>
                        <a:ext cx="2075420" cy="1241772"/>
                      </a:xfrm>
                      <a:prstGeom prst="rect">
                        <a:avLst/>
                      </a:prstGeom>
                      <a:noFill/>
                      <a:ln>
                        <a:noFill/>
                      </a:ln>
                    </pic:spPr>
                  </pic:pic>
                </a:graphicData>
              </a:graphic>
            </wp:inline>
          </w:drawing>
        </w:r>
      </w:ins>
    </w:p>
    <w:p w14:paraId="2FC751BA" w14:textId="7BD406C5" w:rsidR="00AA1ED5" w:rsidRPr="00ED1E7D" w:rsidRDefault="0070493C" w:rsidP="0070493C">
      <w:pPr>
        <w:pStyle w:val="Caption"/>
        <w:rPr>
          <w:ins w:id="714" w:author="Linh Tran" w:date="2024-07-08T00:24:00Z" w16du:dateUtc="2024-07-07T17:24:00Z"/>
          <w:rFonts w:cs="Times New Roman"/>
          <w:lang w:val="en-US"/>
          <w:rPrChange w:id="715" w:author="Trần Nhựt Linh" w:date="2024-07-08T09:15:00Z" w16du:dateUtc="2024-07-08T02:15:00Z">
            <w:rPr>
              <w:ins w:id="716" w:author="Linh Tran" w:date="2024-07-08T00:24:00Z" w16du:dateUtc="2024-07-07T17:24:00Z"/>
            </w:rPr>
          </w:rPrChange>
        </w:rPr>
      </w:pPr>
      <w:bookmarkStart w:id="717" w:name="_Toc171396684"/>
      <w:bookmarkStart w:id="718" w:name="_Toc171516265"/>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17</w:t>
      </w:r>
      <w:r w:rsidRPr="00ED1E7D">
        <w:rPr>
          <w:rFonts w:cs="Times New Roman"/>
          <w:noProof/>
        </w:rPr>
        <w:fldChar w:fldCharType="end"/>
      </w:r>
      <w:r w:rsidR="001E6A57">
        <w:rPr>
          <w:rFonts w:cs="Times New Roman"/>
          <w:noProof/>
        </w:rPr>
        <w:t>:</w:t>
      </w:r>
      <w:r w:rsidRPr="00ED1E7D">
        <w:rPr>
          <w:rFonts w:cs="Times New Roman"/>
          <w:lang w:val="en-US"/>
        </w:rPr>
        <w:t xml:space="preserve"> </w:t>
      </w:r>
      <w:ins w:id="719" w:author="Linh Tran" w:date="2024-07-08T00:24:00Z" w16du:dateUtc="2024-07-07T17:24:00Z">
        <w:r w:rsidRPr="009434EA">
          <w:rPr>
            <w:rFonts w:cs="Times New Roman"/>
          </w:rPr>
          <w:t>T</w:t>
        </w:r>
        <w:r w:rsidRPr="00CC087D">
          <w:rPr>
            <w:rFonts w:cs="Times New Roman"/>
          </w:rPr>
          <w:t>ạo Cloud</w:t>
        </w:r>
        <w:bookmarkEnd w:id="717"/>
        <w:bookmarkEnd w:id="718"/>
      </w:ins>
    </w:p>
    <w:p w14:paraId="1D9DDC56" w14:textId="77777777" w:rsidR="00AA1ED5" w:rsidRPr="00ED1E7D" w:rsidRDefault="00AA1ED5" w:rsidP="00241112">
      <w:pPr>
        <w:jc w:val="both"/>
        <w:rPr>
          <w:ins w:id="720" w:author="Linh Tran" w:date="2024-07-08T00:24:00Z" w16du:dateUtc="2024-07-07T17:24:00Z"/>
          <w:rFonts w:cs="Times New Roman"/>
          <w:rPrChange w:id="721" w:author="Trần Nhựt Linh" w:date="2024-07-08T09:15:00Z" w16du:dateUtc="2024-07-08T02:15:00Z">
            <w:rPr>
              <w:ins w:id="722" w:author="Linh Tran" w:date="2024-07-08T00:24:00Z" w16du:dateUtc="2024-07-07T17:24:00Z"/>
            </w:rPr>
          </w:rPrChange>
        </w:rPr>
      </w:pPr>
      <w:ins w:id="723" w:author="Linh Tran" w:date="2024-07-08T00:24:00Z" w16du:dateUtc="2024-07-07T17:24:00Z">
        <w:r w:rsidRPr="009434EA">
          <w:rPr>
            <w:rFonts w:cs="Times New Roman"/>
          </w:rPr>
          <w:t>Đ</w:t>
        </w:r>
        <w:r w:rsidRPr="00CC087D">
          <w:rPr>
            <w:rFonts w:cs="Times New Roman"/>
          </w:rPr>
          <w:t>ến bư</w:t>
        </w:r>
        <w:r w:rsidRPr="00ED1E7D">
          <w:rPr>
            <w:rFonts w:cs="Times New Roman"/>
            <w:rPrChange w:id="724" w:author="Trần Nhựt Linh" w:date="2024-07-08T09:15:00Z" w16du:dateUtc="2024-07-08T02:15:00Z">
              <w:rPr/>
            </w:rPrChange>
          </w:rPr>
          <w:t>ớc tiếp theo, tại phần Credentials, chọn Add để thêm Credential của Kubernetes vào Jenkins. Tiến hành điền các thông tin như sau</w:t>
        </w:r>
      </w:ins>
    </w:p>
    <w:p w14:paraId="7B475F83" w14:textId="27D1B476" w:rsidR="0070493C" w:rsidRPr="00ED1E7D" w:rsidRDefault="00AA1ED5" w:rsidP="0070493C">
      <w:pPr>
        <w:keepNext/>
        <w:rPr>
          <w:rFonts w:cs="Times New Roman"/>
        </w:rPr>
      </w:pPr>
      <w:ins w:id="725" w:author="Linh Tran" w:date="2024-07-08T00:24:00Z" w16du:dateUtc="2024-07-07T17:24:00Z">
        <w:r w:rsidRPr="009434EA">
          <w:rPr>
            <w:rFonts w:cs="Times New Roman"/>
            <w:noProof/>
          </w:rPr>
          <w:drawing>
            <wp:anchor distT="0" distB="0" distL="114300" distR="114300" simplePos="0" relativeHeight="251662336" behindDoc="1" locked="0" layoutInCell="1" allowOverlap="1" wp14:anchorId="0DB2EED4" wp14:editId="0991B794">
              <wp:simplePos x="0" y="0"/>
              <wp:positionH relativeFrom="margin">
                <wp:posOffset>1617980</wp:posOffset>
              </wp:positionH>
              <wp:positionV relativeFrom="paragraph">
                <wp:posOffset>67945</wp:posOffset>
              </wp:positionV>
              <wp:extent cx="2481580" cy="2553335"/>
              <wp:effectExtent l="0" t="0" r="0" b="0"/>
              <wp:wrapTight wrapText="bothSides">
                <wp:wrapPolygon edited="0">
                  <wp:start x="0" y="0"/>
                  <wp:lineTo x="0" y="21433"/>
                  <wp:lineTo x="21390" y="21433"/>
                  <wp:lineTo x="21390" y="0"/>
                  <wp:lineTo x="0" y="0"/>
                </wp:wrapPolygon>
              </wp:wrapTight>
              <wp:docPr id="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A screenshot of a computer&#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1580" cy="2553335"/>
                      </a:xfrm>
                      <a:prstGeom prst="rect">
                        <a:avLst/>
                      </a:prstGeom>
                      <a:noFill/>
                      <a:ln>
                        <a:noFill/>
                      </a:ln>
                    </pic:spPr>
                  </pic:pic>
                </a:graphicData>
              </a:graphic>
            </wp:anchor>
          </w:drawing>
        </w:r>
      </w:ins>
      <w:r w:rsidR="0070493C" w:rsidRPr="00ED1E7D">
        <w:rPr>
          <w:rFonts w:cs="Times New Roman"/>
        </w:rPr>
        <w:br w:type="textWrapping" w:clear="all"/>
      </w:r>
    </w:p>
    <w:p w14:paraId="4C1A92C1" w14:textId="01870941" w:rsidR="00AA1ED5" w:rsidRPr="00ED1E7D" w:rsidRDefault="0070493C" w:rsidP="0070493C">
      <w:pPr>
        <w:pStyle w:val="Caption"/>
        <w:rPr>
          <w:ins w:id="726" w:author="Linh Tran" w:date="2024-07-08T00:24:00Z" w16du:dateUtc="2024-07-07T17:24:00Z"/>
          <w:rFonts w:cs="Times New Roman"/>
          <w:lang w:val="en-US"/>
          <w:rPrChange w:id="727" w:author="Trần Nhựt Linh" w:date="2024-07-08T09:15:00Z" w16du:dateUtc="2024-07-08T02:15:00Z">
            <w:rPr>
              <w:ins w:id="728" w:author="Linh Tran" w:date="2024-07-08T00:24:00Z" w16du:dateUtc="2024-07-07T17:24:00Z"/>
            </w:rPr>
          </w:rPrChange>
        </w:rPr>
      </w:pPr>
      <w:bookmarkStart w:id="729" w:name="_Toc171396685"/>
      <w:bookmarkStart w:id="730" w:name="_Toc171516266"/>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18</w:t>
      </w:r>
      <w:r w:rsidRPr="00ED1E7D">
        <w:rPr>
          <w:rFonts w:cs="Times New Roman"/>
          <w:noProof/>
        </w:rPr>
        <w:fldChar w:fldCharType="end"/>
      </w:r>
      <w:r w:rsidR="001E6A57">
        <w:rPr>
          <w:rFonts w:cs="Times New Roman"/>
          <w:noProof/>
        </w:rPr>
        <w:t>:</w:t>
      </w:r>
      <w:r w:rsidRPr="00ED1E7D">
        <w:rPr>
          <w:rFonts w:cs="Times New Roman"/>
          <w:lang w:val="en-US"/>
        </w:rPr>
        <w:t xml:space="preserve"> </w:t>
      </w:r>
      <w:ins w:id="731" w:author="Linh Tran" w:date="2024-07-08T00:24:00Z" w16du:dateUtc="2024-07-07T17:24:00Z">
        <w:r w:rsidRPr="009434EA">
          <w:rPr>
            <w:rFonts w:cs="Times New Roman"/>
          </w:rPr>
          <w:t>Thêm Credential c</w:t>
        </w:r>
        <w:r w:rsidRPr="00CC087D">
          <w:rPr>
            <w:rFonts w:cs="Times New Roman"/>
          </w:rPr>
          <w:t>ủa Kubernetes</w:t>
        </w:r>
        <w:bookmarkEnd w:id="729"/>
        <w:bookmarkEnd w:id="730"/>
      </w:ins>
    </w:p>
    <w:p w14:paraId="774B8BF1" w14:textId="77777777" w:rsidR="00AA1ED5" w:rsidRPr="00ED1E7D" w:rsidRDefault="00AA1ED5" w:rsidP="00241112">
      <w:pPr>
        <w:jc w:val="both"/>
        <w:rPr>
          <w:ins w:id="732" w:author="Linh Tran" w:date="2024-07-08T00:24:00Z" w16du:dateUtc="2024-07-07T17:24:00Z"/>
          <w:rFonts w:cs="Times New Roman"/>
          <w:rPrChange w:id="733" w:author="Trần Nhựt Linh" w:date="2024-07-08T09:15:00Z" w16du:dateUtc="2024-07-08T02:15:00Z">
            <w:rPr>
              <w:ins w:id="734" w:author="Linh Tran" w:date="2024-07-08T00:24:00Z" w16du:dateUtc="2024-07-07T17:24:00Z"/>
            </w:rPr>
          </w:rPrChange>
        </w:rPr>
      </w:pPr>
      <w:ins w:id="735" w:author="Linh Tran" w:date="2024-07-08T00:24:00Z" w16du:dateUtc="2024-07-07T17:24:00Z">
        <w:r w:rsidRPr="009434EA">
          <w:rPr>
            <w:rFonts w:cs="Times New Roman"/>
          </w:rPr>
          <w:t>Click Add và click Test connection đ</w:t>
        </w:r>
        <w:r w:rsidRPr="00CC087D">
          <w:rPr>
            <w:rFonts w:cs="Times New Roman"/>
          </w:rPr>
          <w:t>ể ki</w:t>
        </w:r>
        <w:r w:rsidRPr="00ED1E7D">
          <w:rPr>
            <w:rFonts w:cs="Times New Roman"/>
            <w:rPrChange w:id="736" w:author="Trần Nhựt Linh" w:date="2024-07-08T09:15:00Z" w16du:dateUtc="2024-07-08T02:15:00Z">
              <w:rPr/>
            </w:rPrChange>
          </w:rPr>
          <w:t>ểm tra kết nối Jenkins đến Kubernetes. Sau khi kết nối thành công, click Save</w:t>
        </w:r>
      </w:ins>
    </w:p>
    <w:p w14:paraId="275FC09F" w14:textId="77777777" w:rsidR="000C3356" w:rsidRPr="00ED1E7D" w:rsidRDefault="00AA1ED5" w:rsidP="000C3356">
      <w:pPr>
        <w:keepNext/>
        <w:jc w:val="center"/>
        <w:rPr>
          <w:rFonts w:cs="Times New Roman"/>
        </w:rPr>
      </w:pPr>
      <w:ins w:id="737" w:author="Linh Tran" w:date="2024-07-08T00:24:00Z" w16du:dateUtc="2024-07-07T17:24:00Z">
        <w:r w:rsidRPr="009434EA">
          <w:rPr>
            <w:rFonts w:cs="Times New Roman"/>
            <w:noProof/>
          </w:rPr>
          <w:drawing>
            <wp:inline distT="0" distB="0" distL="114300" distR="114300" wp14:anchorId="0155A8EF" wp14:editId="4E3E7B5E">
              <wp:extent cx="1713230" cy="1349375"/>
              <wp:effectExtent l="0" t="0" r="1270" b="3175"/>
              <wp:docPr id="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A screenshot of a computer&#10;&#10;Description automatically generated"/>
                      <pic:cNvPicPr>
                        <a:picLocks noChangeAspect="1"/>
                      </pic:cNvPicPr>
                    </pic:nvPicPr>
                    <pic:blipFill>
                      <a:blip r:embed="rId28"/>
                      <a:stretch>
                        <a:fillRect/>
                      </a:stretch>
                    </pic:blipFill>
                    <pic:spPr>
                      <a:xfrm>
                        <a:off x="0" y="0"/>
                        <a:ext cx="1713540" cy="1349850"/>
                      </a:xfrm>
                      <a:prstGeom prst="rect">
                        <a:avLst/>
                      </a:prstGeom>
                      <a:noFill/>
                      <a:ln>
                        <a:noFill/>
                      </a:ln>
                    </pic:spPr>
                  </pic:pic>
                </a:graphicData>
              </a:graphic>
            </wp:inline>
          </w:drawing>
        </w:r>
      </w:ins>
    </w:p>
    <w:p w14:paraId="28449496" w14:textId="61B40D05" w:rsidR="00AA1ED5" w:rsidRPr="00ED1E7D" w:rsidRDefault="000C3356" w:rsidP="000C3356">
      <w:pPr>
        <w:pStyle w:val="Caption"/>
        <w:rPr>
          <w:ins w:id="738" w:author="Linh Tran" w:date="2024-07-08T00:24:00Z" w16du:dateUtc="2024-07-07T17:24:00Z"/>
          <w:rFonts w:cs="Times New Roman"/>
          <w:lang w:val="en-US"/>
          <w:rPrChange w:id="739" w:author="Trần Nhựt Linh" w:date="2024-07-08T09:15:00Z" w16du:dateUtc="2024-07-08T02:15:00Z">
            <w:rPr>
              <w:ins w:id="740" w:author="Linh Tran" w:date="2024-07-08T00:24:00Z" w16du:dateUtc="2024-07-07T17:24:00Z"/>
            </w:rPr>
          </w:rPrChange>
        </w:rPr>
      </w:pPr>
      <w:bookmarkStart w:id="741" w:name="_Toc171396686"/>
      <w:bookmarkStart w:id="742" w:name="_Toc171516267"/>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19</w:t>
      </w:r>
      <w:r w:rsidRPr="00ED1E7D">
        <w:rPr>
          <w:rFonts w:cs="Times New Roman"/>
          <w:noProof/>
        </w:rPr>
        <w:fldChar w:fldCharType="end"/>
      </w:r>
      <w:r w:rsidR="001E6A57">
        <w:rPr>
          <w:rFonts w:cs="Times New Roman"/>
          <w:noProof/>
        </w:rPr>
        <w:t>:</w:t>
      </w:r>
      <w:r w:rsidRPr="00ED1E7D">
        <w:rPr>
          <w:rFonts w:cs="Times New Roman"/>
        </w:rPr>
        <w:t xml:space="preserve"> </w:t>
      </w:r>
      <w:ins w:id="743" w:author="Linh Tran" w:date="2024-07-08T00:24:00Z" w16du:dateUtc="2024-07-07T17:24:00Z">
        <w:r w:rsidRPr="009434EA">
          <w:rPr>
            <w:rFonts w:cs="Times New Roman"/>
          </w:rPr>
          <w:t>Ki</w:t>
        </w:r>
        <w:r w:rsidRPr="00CC087D">
          <w:rPr>
            <w:rFonts w:cs="Times New Roman"/>
          </w:rPr>
          <w:t>ểm tr</w:t>
        </w:r>
        <w:r w:rsidRPr="00ED1E7D">
          <w:rPr>
            <w:rFonts w:cs="Times New Roman"/>
            <w:rPrChange w:id="744" w:author="Trần Nhựt Linh" w:date="2024-07-08T09:15:00Z" w16du:dateUtc="2024-07-08T02:15:00Z">
              <w:rPr/>
            </w:rPrChange>
          </w:rPr>
          <w:t>ả kết nối Kubernetes</w:t>
        </w:r>
        <w:bookmarkEnd w:id="741"/>
        <w:bookmarkEnd w:id="742"/>
      </w:ins>
    </w:p>
    <w:p w14:paraId="580F3B71" w14:textId="7EE42E98" w:rsidR="00AA1ED5" w:rsidRPr="00ED1E7D" w:rsidRDefault="00AA1ED5" w:rsidP="00241112">
      <w:pPr>
        <w:pStyle w:val="Heading4"/>
        <w:rPr>
          <w:rFonts w:cs="Times New Roman"/>
        </w:rPr>
      </w:pPr>
      <w:r w:rsidRPr="00ED1E7D">
        <w:rPr>
          <w:rFonts w:cs="Times New Roman"/>
        </w:rPr>
        <w:lastRenderedPageBreak/>
        <w:t xml:space="preserve">Cấu hình </w:t>
      </w:r>
      <w:r w:rsidR="00814ED0" w:rsidRPr="00ED1E7D">
        <w:rPr>
          <w:rFonts w:cs="Times New Roman"/>
        </w:rPr>
        <w:t>pipeline</w:t>
      </w:r>
    </w:p>
    <w:p w14:paraId="3E618DA8" w14:textId="5487A93C" w:rsidR="00EA72A2" w:rsidRPr="00ED1E7D" w:rsidRDefault="00EA72A2" w:rsidP="00241112">
      <w:pPr>
        <w:pStyle w:val="ListParagraph"/>
        <w:numPr>
          <w:ilvl w:val="0"/>
          <w:numId w:val="71"/>
        </w:numPr>
        <w:spacing w:line="360" w:lineRule="auto"/>
      </w:pPr>
      <w:r w:rsidRPr="00ED1E7D">
        <w:rPr>
          <w:lang w:val="vi-VN"/>
        </w:rPr>
        <w:t>Build stage: sử dụng Docker để build các image. Build context của back-end sẽ ở toàn thư mục và ignore folder “frontend/” và của front-end sẽ ở thư mục “frontend/”.</w:t>
      </w:r>
    </w:p>
    <w:p w14:paraId="743D3AED" w14:textId="653297E5" w:rsidR="005C3775" w:rsidRPr="00ED1E7D" w:rsidRDefault="00EA72A2" w:rsidP="00241112">
      <w:pPr>
        <w:pStyle w:val="ListParagraph"/>
        <w:numPr>
          <w:ilvl w:val="0"/>
          <w:numId w:val="71"/>
        </w:numPr>
        <w:spacing w:line="360" w:lineRule="auto"/>
      </w:pPr>
      <w:r w:rsidRPr="00ED1E7D">
        <w:rPr>
          <w:lang w:val="vi-VN"/>
        </w:rPr>
        <w:t xml:space="preserve">Test </w:t>
      </w:r>
      <w:r w:rsidR="00E751B1" w:rsidRPr="00ED1E7D">
        <w:rPr>
          <w:lang w:val="vi-VN"/>
        </w:rPr>
        <w:t>stage: sử dụng</w:t>
      </w:r>
      <w:r w:rsidR="00C26327" w:rsidRPr="00ED1E7D">
        <w:rPr>
          <w:lang w:val="vi-VN"/>
        </w:rPr>
        <w:t xml:space="preserve"> container</w:t>
      </w:r>
      <w:r w:rsidR="00E751B1" w:rsidRPr="00ED1E7D">
        <w:rPr>
          <w:lang w:val="vi-VN"/>
        </w:rPr>
        <w:t xml:space="preserve"> SonarQube và lệnh sonar-scanner để phân tích source code với key được </w:t>
      </w:r>
      <w:r w:rsidR="005C3775" w:rsidRPr="00ED1E7D">
        <w:rPr>
          <w:lang w:val="vi-VN"/>
        </w:rPr>
        <w:t>tạo ra khi khởi tạo project bên phía SonarQube, host là địa chỉ trỏ đến SonarQube với port 9000.</w:t>
      </w:r>
    </w:p>
    <w:p w14:paraId="1F5E01F2" w14:textId="11BAD089" w:rsidR="005C3775" w:rsidRPr="00ED1E7D" w:rsidRDefault="005C3775" w:rsidP="00241112">
      <w:pPr>
        <w:pStyle w:val="ListParagraph"/>
        <w:numPr>
          <w:ilvl w:val="0"/>
          <w:numId w:val="71"/>
        </w:numPr>
        <w:spacing w:line="360" w:lineRule="auto"/>
      </w:pPr>
      <w:r w:rsidRPr="00ED1E7D">
        <w:rPr>
          <w:lang w:val="vi-VN"/>
        </w:rPr>
        <w:t xml:space="preserve">Push stage: tạo Docker </w:t>
      </w:r>
      <w:r w:rsidR="002B744E" w:rsidRPr="00ED1E7D">
        <w:rPr>
          <w:lang w:val="vi-VN"/>
        </w:rPr>
        <w:t>C</w:t>
      </w:r>
      <w:r w:rsidRPr="00ED1E7D">
        <w:rPr>
          <w:lang w:val="vi-VN"/>
        </w:rPr>
        <w:t>redential với account Dockerhub và sử dụng Docker để push image của front-end và back-end lên Dockerhub.</w:t>
      </w:r>
    </w:p>
    <w:p w14:paraId="1BDC6A57" w14:textId="0A7F5B66" w:rsidR="005C3775" w:rsidRPr="00ED1E7D" w:rsidRDefault="005C3775" w:rsidP="00241112">
      <w:pPr>
        <w:pStyle w:val="ListParagraph"/>
        <w:numPr>
          <w:ilvl w:val="0"/>
          <w:numId w:val="71"/>
        </w:numPr>
        <w:spacing w:line="360" w:lineRule="auto"/>
        <w:rPr>
          <w:lang w:val="vi-VN"/>
        </w:rPr>
      </w:pPr>
      <w:r w:rsidRPr="00ED1E7D">
        <w:rPr>
          <w:lang w:val="vi-VN"/>
        </w:rPr>
        <w:t xml:space="preserve">Deploy stage: </w:t>
      </w:r>
      <w:r w:rsidR="00C751F7" w:rsidRPr="00ED1E7D">
        <w:rPr>
          <w:lang w:val="vi-VN"/>
        </w:rPr>
        <w:t>thêm config của Kubernetes Cluster</w:t>
      </w:r>
      <w:r w:rsidR="002B744E" w:rsidRPr="00ED1E7D">
        <w:rPr>
          <w:lang w:val="vi-VN"/>
        </w:rPr>
        <w:t xml:space="preserve"> vào Credential trong </w:t>
      </w:r>
      <w:r w:rsidR="0086503F" w:rsidRPr="00ED1E7D">
        <w:rPr>
          <w:lang w:val="vi-VN"/>
        </w:rPr>
        <w:t>Jenkins. Sau đó chạy lệnh apply để triển khai ứng dụng lên Kubernetes Cluster.</w:t>
      </w:r>
      <w:r w:rsidR="00EC3ABD" w:rsidRPr="00ED1E7D">
        <w:rPr>
          <w:lang w:val="vi-VN"/>
        </w:rPr>
        <w:t xml:space="preserve"> Đối với GitServer, sử dụng SSH Agent để ssh từ Jenkins đến </w:t>
      </w:r>
      <w:r w:rsidR="00045AFD" w:rsidRPr="00ED1E7D">
        <w:rPr>
          <w:lang w:val="vi-VN"/>
        </w:rPr>
        <w:t>Server.</w:t>
      </w:r>
    </w:p>
    <w:p w14:paraId="34B5CC89" w14:textId="4EA1474C" w:rsidR="00040A0E" w:rsidRPr="00ED1E7D" w:rsidRDefault="00040A0E" w:rsidP="00241112">
      <w:pPr>
        <w:pStyle w:val="Heading3"/>
        <w:rPr>
          <w:rFonts w:cs="Times New Roman"/>
        </w:rPr>
      </w:pPr>
      <w:bookmarkStart w:id="745" w:name="_Toc171397281"/>
      <w:ins w:id="746" w:author="Trần Nhựt Linh" w:date="2024-07-08T00:58:00Z" w16du:dateUtc="2024-07-07T17:58:00Z">
        <w:r w:rsidRPr="009434EA">
          <w:rPr>
            <w:rFonts w:cs="Times New Roman"/>
          </w:rPr>
          <w:t>Kh</w:t>
        </w:r>
        <w:r w:rsidRPr="00CC087D">
          <w:rPr>
            <w:rFonts w:cs="Times New Roman"/>
          </w:rPr>
          <w:t>ở</w:t>
        </w:r>
        <w:r w:rsidRPr="00ED1E7D">
          <w:rPr>
            <w:rFonts w:cs="Times New Roman"/>
            <w:rPrChange w:id="747" w:author="Trần Nhựt Linh" w:date="2024-07-08T09:15:00Z" w16du:dateUtc="2024-07-08T02:15:00Z">
              <w:rPr/>
            </w:rPrChange>
          </w:rPr>
          <w:t xml:space="preserve">i tạo </w:t>
        </w:r>
      </w:ins>
      <w:ins w:id="748" w:author="Trần Nhựt Linh" w:date="2024-07-08T00:59:00Z" w16du:dateUtc="2024-07-07T17:59:00Z">
        <w:r w:rsidRPr="00ED1E7D">
          <w:rPr>
            <w:rFonts w:cs="Times New Roman"/>
            <w:rPrChange w:id="749" w:author="Trần Nhựt Linh" w:date="2024-07-08T09:15:00Z" w16du:dateUtc="2024-07-08T02:15:00Z">
              <w:rPr/>
            </w:rPrChange>
          </w:rPr>
          <w:t>file YAML .gitlab-ci</w:t>
        </w:r>
      </w:ins>
      <w:bookmarkEnd w:id="745"/>
    </w:p>
    <w:p w14:paraId="7A8EA0AE" w14:textId="36C32A9B" w:rsidR="00FC225B" w:rsidRPr="009434EA" w:rsidRDefault="00FC225B">
      <w:pPr>
        <w:pStyle w:val="Heading4"/>
        <w:rPr>
          <w:ins w:id="750" w:author="Linh Tran" w:date="2024-07-08T00:24:00Z" w16du:dateUtc="2024-07-07T17:24:00Z"/>
          <w:rFonts w:cs="Times New Roman"/>
        </w:rPr>
        <w:pPrChange w:id="751" w:author="Linh Tran" w:date="2024-07-08T00:42:00Z" w16du:dateUtc="2024-07-07T17:42:00Z">
          <w:pPr>
            <w:pStyle w:val="Caption"/>
          </w:pPr>
        </w:pPrChange>
      </w:pPr>
      <w:ins w:id="752" w:author="Linh Tran" w:date="2024-07-08T00:42:00Z" w16du:dateUtc="2024-07-07T17:42:00Z">
        <w:r w:rsidRPr="00ED1E7D">
          <w:rPr>
            <w:rFonts w:cs="Times New Roman"/>
            <w:rPrChange w:id="753" w:author="Trần Nhựt Linh" w:date="2024-07-08T09:15:00Z" w16du:dateUtc="2024-07-08T02:15:00Z">
              <w:rPr>
                <w:rFonts w:eastAsiaTheme="minorHAnsi"/>
              </w:rPr>
            </w:rPrChange>
          </w:rPr>
          <w:t>Cài đặt GitLab Runner</w:t>
        </w:r>
      </w:ins>
      <w:r w:rsidRPr="00ED1E7D">
        <w:rPr>
          <w:rFonts w:cs="Times New Roman"/>
        </w:rPr>
        <w:t xml:space="preserve"> self-hosted</w:t>
      </w:r>
    </w:p>
    <w:p w14:paraId="4CB735CF" w14:textId="77777777" w:rsidR="00FC225B" w:rsidRPr="00ED1E7D" w:rsidRDefault="00FC225B" w:rsidP="00241112">
      <w:pPr>
        <w:jc w:val="both"/>
        <w:rPr>
          <w:ins w:id="754" w:author="Linh Tran" w:date="2024-07-08T00:24:00Z" w16du:dateUtc="2024-07-07T17:24:00Z"/>
          <w:rFonts w:eastAsia="Times New Roman" w:cs="Times New Roman"/>
        </w:rPr>
      </w:pPr>
      <w:ins w:id="755" w:author="Linh Tran" w:date="2024-07-08T00:24:00Z" w16du:dateUtc="2024-07-07T17:24:00Z">
        <w:r w:rsidRPr="00ED1E7D">
          <w:rPr>
            <w:rFonts w:eastAsia="Times New Roman" w:cs="Times New Roman"/>
          </w:rPr>
          <w:t>Cấu hình máy ảo chạy GitLab Runner</w:t>
        </w:r>
      </w:ins>
    </w:p>
    <w:tbl>
      <w:tblPr>
        <w:tblW w:w="539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58"/>
        <w:gridCol w:w="2541"/>
      </w:tblGrid>
      <w:tr w:rsidR="00FC225B" w:rsidRPr="00ED1E7D" w14:paraId="261A7D0D" w14:textId="77777777" w:rsidTr="008619DD">
        <w:trPr>
          <w:trHeight w:val="613"/>
          <w:jc w:val="center"/>
          <w:ins w:id="756" w:author="Linh Tran" w:date="2024-07-08T00:24:00Z"/>
        </w:trPr>
        <w:tc>
          <w:tcPr>
            <w:tcW w:w="28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8371E" w14:textId="77777777" w:rsidR="00FC225B" w:rsidRPr="00ED1E7D" w:rsidRDefault="00FC225B" w:rsidP="00241112">
            <w:pPr>
              <w:ind w:left="340"/>
              <w:jc w:val="center"/>
              <w:rPr>
                <w:ins w:id="757" w:author="Linh Tran" w:date="2024-07-08T00:24:00Z" w16du:dateUtc="2024-07-07T17:24:00Z"/>
                <w:rFonts w:eastAsia="Times New Roman" w:cs="Times New Roman"/>
              </w:rPr>
            </w:pPr>
            <w:ins w:id="758" w:author="Linh Tran" w:date="2024-07-08T00:24:00Z" w16du:dateUtc="2024-07-07T17:24:00Z">
              <w:r w:rsidRPr="00ED1E7D">
                <w:rPr>
                  <w:rFonts w:eastAsia="Times New Roman" w:cs="Times New Roman"/>
                </w:rPr>
                <w:t>Hệ điều hành</w:t>
              </w:r>
            </w:ins>
          </w:p>
        </w:tc>
        <w:tc>
          <w:tcPr>
            <w:tcW w:w="254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87497A" w14:textId="77777777" w:rsidR="00FC225B" w:rsidRPr="00ED1E7D" w:rsidRDefault="00FC225B" w:rsidP="00241112">
            <w:pPr>
              <w:ind w:left="340"/>
              <w:jc w:val="center"/>
              <w:rPr>
                <w:ins w:id="759" w:author="Linh Tran" w:date="2024-07-08T00:24:00Z" w16du:dateUtc="2024-07-07T17:24:00Z"/>
                <w:rFonts w:eastAsia="Times New Roman" w:cs="Times New Roman"/>
              </w:rPr>
            </w:pPr>
            <w:ins w:id="760" w:author="Linh Tran" w:date="2024-07-08T00:24:00Z" w16du:dateUtc="2024-07-07T17:24:00Z">
              <w:r w:rsidRPr="00ED1E7D">
                <w:rPr>
                  <w:rFonts w:eastAsia="Times New Roman" w:cs="Times New Roman"/>
                </w:rPr>
                <w:t>Ubuntu 22.04 LTS</w:t>
              </w:r>
            </w:ins>
          </w:p>
        </w:tc>
      </w:tr>
      <w:tr w:rsidR="00FC225B" w:rsidRPr="00ED1E7D" w14:paraId="5C8D7572" w14:textId="77777777" w:rsidTr="008619DD">
        <w:trPr>
          <w:trHeight w:val="613"/>
          <w:jc w:val="center"/>
          <w:ins w:id="761" w:author="Linh Tran" w:date="2024-07-08T00:24:00Z"/>
        </w:trPr>
        <w:tc>
          <w:tcPr>
            <w:tcW w:w="2858" w:type="dxa"/>
            <w:tcBorders>
              <w:left w:val="single" w:sz="8" w:space="0" w:color="000000"/>
              <w:bottom w:val="single" w:sz="8" w:space="0" w:color="000000"/>
              <w:right w:val="single" w:sz="8" w:space="0" w:color="000000"/>
            </w:tcBorders>
            <w:tcMar>
              <w:top w:w="0" w:type="dxa"/>
              <w:left w:w="100" w:type="dxa"/>
              <w:bottom w:w="0" w:type="dxa"/>
              <w:right w:w="100" w:type="dxa"/>
            </w:tcMar>
          </w:tcPr>
          <w:p w14:paraId="613C2A3F" w14:textId="77777777" w:rsidR="00FC225B" w:rsidRPr="00ED1E7D" w:rsidRDefault="00FC225B" w:rsidP="00241112">
            <w:pPr>
              <w:ind w:left="340"/>
              <w:jc w:val="center"/>
              <w:rPr>
                <w:ins w:id="762" w:author="Linh Tran" w:date="2024-07-08T00:24:00Z" w16du:dateUtc="2024-07-07T17:24:00Z"/>
                <w:rFonts w:eastAsia="Times New Roman" w:cs="Times New Roman"/>
              </w:rPr>
            </w:pPr>
            <w:ins w:id="763" w:author="Linh Tran" w:date="2024-07-08T00:24:00Z" w16du:dateUtc="2024-07-07T17:24:00Z">
              <w:r w:rsidRPr="00ED1E7D">
                <w:rPr>
                  <w:rFonts w:eastAsia="Times New Roman" w:cs="Times New Roman"/>
                </w:rPr>
                <w:t>CPU</w:t>
              </w:r>
            </w:ins>
          </w:p>
        </w:tc>
        <w:tc>
          <w:tcPr>
            <w:tcW w:w="25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5C2D9A83" w14:textId="77777777" w:rsidR="00FC225B" w:rsidRPr="00ED1E7D" w:rsidRDefault="00FC225B" w:rsidP="00241112">
            <w:pPr>
              <w:ind w:left="340"/>
              <w:jc w:val="center"/>
              <w:rPr>
                <w:ins w:id="764" w:author="Linh Tran" w:date="2024-07-08T00:24:00Z" w16du:dateUtc="2024-07-07T17:24:00Z"/>
                <w:rFonts w:eastAsia="Times New Roman" w:cs="Times New Roman"/>
              </w:rPr>
            </w:pPr>
            <w:ins w:id="765" w:author="Linh Tran" w:date="2024-07-08T00:24:00Z" w16du:dateUtc="2024-07-07T17:24:00Z">
              <w:r w:rsidRPr="00ED1E7D">
                <w:rPr>
                  <w:rFonts w:eastAsia="Times New Roman" w:cs="Times New Roman"/>
                </w:rPr>
                <w:t>2</w:t>
              </w:r>
            </w:ins>
          </w:p>
        </w:tc>
      </w:tr>
      <w:tr w:rsidR="00FC225B" w:rsidRPr="00ED1E7D" w14:paraId="5CFDD471" w14:textId="77777777" w:rsidTr="008619DD">
        <w:trPr>
          <w:trHeight w:val="613"/>
          <w:jc w:val="center"/>
          <w:ins w:id="766" w:author="Linh Tran" w:date="2024-07-08T00:24:00Z"/>
        </w:trPr>
        <w:tc>
          <w:tcPr>
            <w:tcW w:w="2858" w:type="dxa"/>
            <w:tcBorders>
              <w:left w:val="single" w:sz="8" w:space="0" w:color="000000"/>
              <w:bottom w:val="single" w:sz="8" w:space="0" w:color="000000"/>
              <w:right w:val="single" w:sz="8" w:space="0" w:color="000000"/>
            </w:tcBorders>
            <w:tcMar>
              <w:top w:w="0" w:type="dxa"/>
              <w:left w:w="100" w:type="dxa"/>
              <w:bottom w:w="0" w:type="dxa"/>
              <w:right w:w="100" w:type="dxa"/>
            </w:tcMar>
          </w:tcPr>
          <w:p w14:paraId="39DF78CC" w14:textId="77777777" w:rsidR="00FC225B" w:rsidRPr="00ED1E7D" w:rsidRDefault="00FC225B" w:rsidP="00241112">
            <w:pPr>
              <w:ind w:left="340"/>
              <w:jc w:val="center"/>
              <w:rPr>
                <w:ins w:id="767" w:author="Linh Tran" w:date="2024-07-08T00:24:00Z" w16du:dateUtc="2024-07-07T17:24:00Z"/>
                <w:rFonts w:eastAsia="Times New Roman" w:cs="Times New Roman"/>
              </w:rPr>
            </w:pPr>
            <w:ins w:id="768" w:author="Linh Tran" w:date="2024-07-08T00:24:00Z" w16du:dateUtc="2024-07-07T17:24:00Z">
              <w:r w:rsidRPr="00ED1E7D">
                <w:rPr>
                  <w:rFonts w:eastAsia="Times New Roman" w:cs="Times New Roman"/>
                </w:rPr>
                <w:t>Bộ nhớ RAM</w:t>
              </w:r>
            </w:ins>
          </w:p>
        </w:tc>
        <w:tc>
          <w:tcPr>
            <w:tcW w:w="25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4D29F08B" w14:textId="77777777" w:rsidR="00FC225B" w:rsidRPr="00ED1E7D" w:rsidRDefault="00FC225B" w:rsidP="00241112">
            <w:pPr>
              <w:ind w:left="340"/>
              <w:jc w:val="center"/>
              <w:rPr>
                <w:ins w:id="769" w:author="Linh Tran" w:date="2024-07-08T00:24:00Z" w16du:dateUtc="2024-07-07T17:24:00Z"/>
                <w:rFonts w:eastAsia="Times New Roman" w:cs="Times New Roman"/>
              </w:rPr>
            </w:pPr>
            <w:ins w:id="770" w:author="Linh Tran" w:date="2024-07-08T00:24:00Z" w16du:dateUtc="2024-07-07T17:24:00Z">
              <w:r w:rsidRPr="00ED1E7D">
                <w:rPr>
                  <w:rFonts w:eastAsia="Times New Roman" w:cs="Times New Roman"/>
                </w:rPr>
                <w:t>2GB</w:t>
              </w:r>
            </w:ins>
          </w:p>
        </w:tc>
      </w:tr>
      <w:tr w:rsidR="00FC225B" w:rsidRPr="00ED1E7D" w14:paraId="125E6885" w14:textId="77777777" w:rsidTr="008619DD">
        <w:trPr>
          <w:trHeight w:val="613"/>
          <w:jc w:val="center"/>
          <w:ins w:id="771" w:author="Linh Tran" w:date="2024-07-08T00:24:00Z"/>
        </w:trPr>
        <w:tc>
          <w:tcPr>
            <w:tcW w:w="2858" w:type="dxa"/>
            <w:tcBorders>
              <w:left w:val="single" w:sz="8" w:space="0" w:color="000000"/>
              <w:bottom w:val="single" w:sz="8" w:space="0" w:color="000000"/>
              <w:right w:val="single" w:sz="8" w:space="0" w:color="000000"/>
            </w:tcBorders>
            <w:tcMar>
              <w:top w:w="0" w:type="dxa"/>
              <w:left w:w="100" w:type="dxa"/>
              <w:bottom w:w="0" w:type="dxa"/>
              <w:right w:w="100" w:type="dxa"/>
            </w:tcMar>
          </w:tcPr>
          <w:p w14:paraId="10CBEBFD" w14:textId="77777777" w:rsidR="00FC225B" w:rsidRPr="00ED1E7D" w:rsidRDefault="00FC225B" w:rsidP="00241112">
            <w:pPr>
              <w:ind w:left="340"/>
              <w:jc w:val="center"/>
              <w:rPr>
                <w:ins w:id="772" w:author="Linh Tran" w:date="2024-07-08T00:24:00Z" w16du:dateUtc="2024-07-07T17:24:00Z"/>
                <w:rFonts w:eastAsia="Times New Roman" w:cs="Times New Roman"/>
              </w:rPr>
            </w:pPr>
            <w:ins w:id="773" w:author="Linh Tran" w:date="2024-07-08T00:24:00Z" w16du:dateUtc="2024-07-07T17:24:00Z">
              <w:r w:rsidRPr="00ED1E7D">
                <w:rPr>
                  <w:rFonts w:eastAsia="Times New Roman" w:cs="Times New Roman"/>
                </w:rPr>
                <w:t>Ổ cứng</w:t>
              </w:r>
            </w:ins>
          </w:p>
        </w:tc>
        <w:tc>
          <w:tcPr>
            <w:tcW w:w="25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7A2902D4" w14:textId="77777777" w:rsidR="00FC225B" w:rsidRPr="00ED1E7D" w:rsidRDefault="00FC225B" w:rsidP="00241112">
            <w:pPr>
              <w:ind w:left="340"/>
              <w:jc w:val="center"/>
              <w:rPr>
                <w:ins w:id="774" w:author="Linh Tran" w:date="2024-07-08T00:24:00Z" w16du:dateUtc="2024-07-07T17:24:00Z"/>
                <w:rFonts w:eastAsia="Times New Roman" w:cs="Times New Roman"/>
              </w:rPr>
            </w:pPr>
            <w:ins w:id="775" w:author="Linh Tran" w:date="2024-07-08T00:24:00Z" w16du:dateUtc="2024-07-07T17:24:00Z">
              <w:r w:rsidRPr="00ED1E7D">
                <w:rPr>
                  <w:rFonts w:eastAsia="Times New Roman" w:cs="Times New Roman"/>
                </w:rPr>
                <w:t>16GB</w:t>
              </w:r>
            </w:ins>
          </w:p>
        </w:tc>
      </w:tr>
      <w:tr w:rsidR="00FC225B" w:rsidRPr="00ED1E7D" w14:paraId="193E8A42" w14:textId="77777777" w:rsidTr="008619DD">
        <w:trPr>
          <w:trHeight w:val="375"/>
          <w:jc w:val="center"/>
          <w:ins w:id="776" w:author="Linh Tran" w:date="2024-07-08T00:24:00Z"/>
        </w:trPr>
        <w:tc>
          <w:tcPr>
            <w:tcW w:w="2858" w:type="dxa"/>
            <w:tcBorders>
              <w:left w:val="single" w:sz="8" w:space="0" w:color="000000"/>
              <w:bottom w:val="single" w:sz="8" w:space="0" w:color="000000"/>
              <w:right w:val="single" w:sz="8" w:space="0" w:color="000000"/>
            </w:tcBorders>
            <w:tcMar>
              <w:top w:w="0" w:type="dxa"/>
              <w:left w:w="100" w:type="dxa"/>
              <w:bottom w:w="0" w:type="dxa"/>
              <w:right w:w="100" w:type="dxa"/>
            </w:tcMar>
          </w:tcPr>
          <w:p w14:paraId="4ADC6033" w14:textId="77777777" w:rsidR="00FC225B" w:rsidRPr="00ED1E7D" w:rsidRDefault="00FC225B" w:rsidP="00241112">
            <w:pPr>
              <w:ind w:left="340"/>
              <w:jc w:val="center"/>
              <w:rPr>
                <w:ins w:id="777" w:author="Linh Tran" w:date="2024-07-08T00:24:00Z" w16du:dateUtc="2024-07-07T17:24:00Z"/>
                <w:rFonts w:eastAsia="Times New Roman" w:cs="Times New Roman"/>
              </w:rPr>
            </w:pPr>
            <w:ins w:id="778" w:author="Linh Tran" w:date="2024-07-08T00:24:00Z" w16du:dateUtc="2024-07-07T17:24:00Z">
              <w:r w:rsidRPr="00ED1E7D">
                <w:rPr>
                  <w:rFonts w:eastAsia="Times New Roman" w:cs="Times New Roman"/>
                </w:rPr>
                <w:t>Địa chỉ IP</w:t>
              </w:r>
            </w:ins>
          </w:p>
        </w:tc>
        <w:tc>
          <w:tcPr>
            <w:tcW w:w="2541" w:type="dxa"/>
            <w:tcBorders>
              <w:left w:val="single" w:sz="8" w:space="0" w:color="000000"/>
              <w:bottom w:val="single" w:sz="8" w:space="0" w:color="000000"/>
              <w:right w:val="single" w:sz="8" w:space="0" w:color="000000"/>
            </w:tcBorders>
            <w:tcMar>
              <w:top w:w="0" w:type="dxa"/>
              <w:left w:w="100" w:type="dxa"/>
              <w:bottom w:w="0" w:type="dxa"/>
              <w:right w:w="100" w:type="dxa"/>
            </w:tcMar>
          </w:tcPr>
          <w:p w14:paraId="036372FA" w14:textId="77777777" w:rsidR="00FC225B" w:rsidRPr="00ED1E7D" w:rsidRDefault="00FC225B" w:rsidP="00DE5A57">
            <w:pPr>
              <w:keepNext/>
              <w:ind w:left="340"/>
              <w:jc w:val="center"/>
              <w:rPr>
                <w:ins w:id="779" w:author="Linh Tran" w:date="2024-07-08T00:24:00Z" w16du:dateUtc="2024-07-07T17:24:00Z"/>
                <w:rFonts w:eastAsia="Times New Roman" w:cs="Times New Roman"/>
              </w:rPr>
            </w:pPr>
            <w:ins w:id="780" w:author="Linh Tran" w:date="2024-07-08T00:24:00Z" w16du:dateUtc="2024-07-07T17:24:00Z">
              <w:r w:rsidRPr="00ED1E7D">
                <w:rPr>
                  <w:rFonts w:eastAsia="Times New Roman" w:cs="Times New Roman"/>
                </w:rPr>
                <w:t>192.168.30.172</w:t>
              </w:r>
            </w:ins>
          </w:p>
        </w:tc>
      </w:tr>
    </w:tbl>
    <w:p w14:paraId="222C1BB0" w14:textId="4D2C5CED" w:rsidR="00DE5A57" w:rsidRPr="00ED1E7D" w:rsidRDefault="00DE5A57">
      <w:pPr>
        <w:pStyle w:val="Caption"/>
        <w:rPr>
          <w:rFonts w:cs="Times New Roman"/>
        </w:rPr>
      </w:pPr>
      <w:bookmarkStart w:id="781" w:name="_Toc170995707"/>
      <w:bookmarkStart w:id="782" w:name="_Toc171516340"/>
      <w:r w:rsidRPr="00ED1E7D">
        <w:rPr>
          <w:rFonts w:cs="Times New Roman"/>
        </w:rPr>
        <w:t>Bảng 3.</w:t>
      </w:r>
      <w:r w:rsidRPr="00ED1E7D">
        <w:rPr>
          <w:rFonts w:cs="Times New Roman"/>
        </w:rPr>
        <w:fldChar w:fldCharType="begin"/>
      </w:r>
      <w:r w:rsidRPr="00ED1E7D">
        <w:rPr>
          <w:rFonts w:cs="Times New Roman"/>
        </w:rPr>
        <w:instrText xml:space="preserve"> SEQ Bảng_3. \* ARABIC </w:instrText>
      </w:r>
      <w:r w:rsidRPr="00ED1E7D">
        <w:rPr>
          <w:rFonts w:cs="Times New Roman"/>
        </w:rPr>
        <w:fldChar w:fldCharType="separate"/>
      </w:r>
      <w:r w:rsidR="009434EA">
        <w:rPr>
          <w:rFonts w:cs="Times New Roman"/>
          <w:noProof/>
        </w:rPr>
        <w:t>1</w:t>
      </w:r>
      <w:r w:rsidRPr="00ED1E7D">
        <w:rPr>
          <w:rFonts w:cs="Times New Roman"/>
          <w:noProof/>
        </w:rPr>
        <w:fldChar w:fldCharType="end"/>
      </w:r>
      <w:r w:rsidR="001E6A57">
        <w:rPr>
          <w:rFonts w:cs="Times New Roman"/>
          <w:noProof/>
        </w:rPr>
        <w:t>:</w:t>
      </w:r>
      <w:r w:rsidRPr="00ED1E7D">
        <w:rPr>
          <w:rFonts w:cs="Times New Roman"/>
        </w:rPr>
        <w:t xml:space="preserve"> </w:t>
      </w:r>
      <w:ins w:id="783" w:author="Linh Tran" w:date="2024-07-08T00:24:00Z" w16du:dateUtc="2024-07-07T17:24:00Z">
        <w:r w:rsidRPr="009434EA">
          <w:rPr>
            <w:rFonts w:cs="Times New Roman"/>
          </w:rPr>
          <w:t>C</w:t>
        </w:r>
        <w:r w:rsidRPr="00CC087D">
          <w:rPr>
            <w:rFonts w:cs="Times New Roman"/>
          </w:rPr>
          <w:t>ấ</w:t>
        </w:r>
        <w:r w:rsidRPr="00ED1E7D">
          <w:rPr>
            <w:rFonts w:cs="Times New Roman"/>
            <w:rPrChange w:id="784" w:author="Trần Nhựt Linh" w:date="2024-07-08T09:15:00Z" w16du:dateUtc="2024-07-08T02:15:00Z">
              <w:rPr/>
            </w:rPrChange>
          </w:rPr>
          <w:t>u hình máy ảo GitLab Runner</w:t>
        </w:r>
      </w:ins>
      <w:bookmarkEnd w:id="782"/>
    </w:p>
    <w:bookmarkEnd w:id="781"/>
    <w:p w14:paraId="434BAB32" w14:textId="77777777" w:rsidR="00FC225B" w:rsidRPr="00ED1E7D" w:rsidRDefault="00FC225B" w:rsidP="00241112">
      <w:pPr>
        <w:jc w:val="both"/>
        <w:rPr>
          <w:ins w:id="785" w:author="Linh Tran" w:date="2024-07-08T00:24:00Z" w16du:dateUtc="2024-07-07T17:24:00Z"/>
          <w:rFonts w:eastAsia="Times New Roman" w:cs="Times New Roman"/>
        </w:rPr>
      </w:pPr>
      <w:ins w:id="786" w:author="Linh Tran" w:date="2024-07-08T00:24:00Z" w16du:dateUtc="2024-07-07T17:24:00Z">
        <w:r w:rsidRPr="00ED1E7D">
          <w:rPr>
            <w:rFonts w:eastAsia="Times New Roman" w:cs="Times New Roman"/>
          </w:rPr>
          <w:t>Mặc định GitLab sẽ có riêng một GitLab Runner nhưng ta sẽ cài đặt một GitLab riêng để dễ dàng quản lý tài nguyên và tăng tính bảo mật.</w:t>
        </w:r>
      </w:ins>
    </w:p>
    <w:p w14:paraId="48F385EA" w14:textId="6C33E996" w:rsidR="00FC225B" w:rsidRPr="009434EA" w:rsidRDefault="00FC225B" w:rsidP="00241112">
      <w:pPr>
        <w:rPr>
          <w:ins w:id="787" w:author="Linh Tran" w:date="2024-07-08T00:24:00Z" w16du:dateUtc="2024-07-07T17:24:00Z"/>
          <w:rFonts w:cs="Times New Roman"/>
        </w:rPr>
      </w:pPr>
      <w:ins w:id="788" w:author="Linh Tran" w:date="2024-07-08T00:24:00Z" w16du:dateUtc="2024-07-07T17:24:00Z">
        <w:r w:rsidRPr="00ED1E7D">
          <w:rPr>
            <w:rFonts w:eastAsia="Times New Roman" w:cs="Times New Roman"/>
          </w:rPr>
          <w:t xml:space="preserve">Tại đường dẫn Setting </w:t>
        </w:r>
      </w:ins>
      <w:r w:rsidR="006A5894" w:rsidRPr="00ED1E7D">
        <w:rPr>
          <w:rFonts w:eastAsia="Times New Roman" w:cs="Times New Roman"/>
        </w:rPr>
        <w:t>→</w:t>
      </w:r>
      <w:ins w:id="789" w:author="Linh Tran" w:date="2024-07-08T00:24:00Z" w16du:dateUtc="2024-07-07T17:24:00Z">
        <w:r w:rsidRPr="00ED1E7D">
          <w:rPr>
            <w:rFonts w:eastAsia="Times New Roman" w:cs="Times New Roman"/>
          </w:rPr>
          <w:t xml:space="preserve"> CICD </w:t>
        </w:r>
      </w:ins>
      <w:r w:rsidR="006A5894" w:rsidRPr="00ED1E7D">
        <w:rPr>
          <w:rFonts w:eastAsia="Times New Roman" w:cs="Times New Roman"/>
        </w:rPr>
        <w:t>→</w:t>
      </w:r>
      <w:ins w:id="790" w:author="Linh Tran" w:date="2024-07-08T00:24:00Z" w16du:dateUtc="2024-07-07T17:24:00Z">
        <w:r w:rsidRPr="00ED1E7D">
          <w:rPr>
            <w:rFonts w:eastAsia="Times New Roman" w:cs="Times New Roman"/>
          </w:rPr>
          <w:t xml:space="preserve"> Runner trên GiLab, chọn new project runner để tạo một GitLab Runner. Sau đó sử dụng lệnh sau để đăng ký GitLab Runner</w:t>
        </w:r>
      </w:ins>
    </w:p>
    <w:p w14:paraId="54ED9794" w14:textId="77777777" w:rsidR="000C3356" w:rsidRPr="00ED1E7D" w:rsidRDefault="00FC225B" w:rsidP="000C3356">
      <w:pPr>
        <w:keepNext/>
        <w:jc w:val="center"/>
        <w:rPr>
          <w:rFonts w:cs="Times New Roman"/>
        </w:rPr>
      </w:pPr>
      <w:ins w:id="791" w:author="Linh Tran" w:date="2024-07-08T00:24:00Z" w16du:dateUtc="2024-07-07T17:24:00Z">
        <w:r w:rsidRPr="009434EA">
          <w:rPr>
            <w:rFonts w:cs="Times New Roman"/>
            <w:noProof/>
          </w:rPr>
          <w:lastRenderedPageBreak/>
          <w:drawing>
            <wp:inline distT="114300" distB="114300" distL="114300" distR="114300" wp14:anchorId="524EFAEB" wp14:editId="3AFCFD36">
              <wp:extent cx="4924425" cy="352425"/>
              <wp:effectExtent l="0" t="0" r="0" b="0"/>
              <wp:docPr id="5966067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4924425" cy="352425"/>
                      </a:xfrm>
                      <a:prstGeom prst="rect">
                        <a:avLst/>
                      </a:prstGeom>
                      <a:ln/>
                    </pic:spPr>
                  </pic:pic>
                </a:graphicData>
              </a:graphic>
            </wp:inline>
          </w:drawing>
        </w:r>
      </w:ins>
    </w:p>
    <w:p w14:paraId="4165394D" w14:textId="247C176E" w:rsidR="00FC225B" w:rsidRPr="00CC087D" w:rsidRDefault="000C3356" w:rsidP="000C3356">
      <w:pPr>
        <w:pStyle w:val="Caption"/>
        <w:rPr>
          <w:ins w:id="792" w:author="Linh Tran" w:date="2024-07-08T00:24:00Z" w16du:dateUtc="2024-07-07T17:24:00Z"/>
          <w:rFonts w:cs="Times New Roman"/>
        </w:rPr>
      </w:pPr>
      <w:bookmarkStart w:id="793" w:name="_Toc171396687"/>
      <w:bookmarkStart w:id="794" w:name="_Toc171516268"/>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20</w:t>
      </w:r>
      <w:r w:rsidRPr="00ED1E7D">
        <w:rPr>
          <w:rFonts w:cs="Times New Roman"/>
          <w:noProof/>
        </w:rPr>
        <w:fldChar w:fldCharType="end"/>
      </w:r>
      <w:r w:rsidR="001E6A57">
        <w:rPr>
          <w:rFonts w:cs="Times New Roman"/>
          <w:noProof/>
        </w:rPr>
        <w:t>:</w:t>
      </w:r>
      <w:r w:rsidRPr="00ED1E7D">
        <w:rPr>
          <w:rFonts w:cs="Times New Roman"/>
        </w:rPr>
        <w:t xml:space="preserve"> </w:t>
      </w:r>
      <w:ins w:id="795" w:author="Linh Tran" w:date="2024-07-08T00:24:00Z" w16du:dateUtc="2024-07-07T17:24:00Z">
        <w:r w:rsidRPr="009434EA">
          <w:rPr>
            <w:rFonts w:cs="Times New Roman"/>
          </w:rPr>
          <w:t>Đăng ký GitLab Runner</w:t>
        </w:r>
        <w:bookmarkEnd w:id="793"/>
        <w:bookmarkEnd w:id="794"/>
      </w:ins>
    </w:p>
    <w:p w14:paraId="2A0CAEF9" w14:textId="77777777" w:rsidR="00FC225B" w:rsidRPr="009434EA" w:rsidRDefault="00FC225B" w:rsidP="00241112">
      <w:pPr>
        <w:rPr>
          <w:ins w:id="796" w:author="Linh Tran" w:date="2024-07-08T00:24:00Z" w16du:dateUtc="2024-07-07T17:24:00Z"/>
          <w:rFonts w:cs="Times New Roman"/>
        </w:rPr>
      </w:pPr>
      <w:ins w:id="797" w:author="Linh Tran" w:date="2024-07-08T00:24:00Z" w16du:dateUtc="2024-07-07T17:24:00Z">
        <w:r w:rsidRPr="00ED1E7D">
          <w:rPr>
            <w:rFonts w:eastAsia="Times New Roman" w:cs="Times New Roman"/>
          </w:rPr>
          <w:t>Để kết nối Kubernetes với GitLab Runner</w:t>
        </w:r>
        <w:r w:rsidRPr="009434EA">
          <w:rPr>
            <w:rFonts w:cs="Times New Roman"/>
          </w:rPr>
          <w:t xml:space="preserve"> </w:t>
        </w:r>
        <w:r w:rsidRPr="00ED1E7D">
          <w:rPr>
            <w:rFonts w:eastAsia="Times New Roman" w:cs="Times New Roman"/>
          </w:rPr>
          <w:t>Copy file tại đường dẫn .kube/config của Master Node và paste vào file tại .kube/config của GitLab Runner bằng lệnh sau:</w:t>
        </w:r>
      </w:ins>
    </w:p>
    <w:p w14:paraId="0C3C340F" w14:textId="77777777" w:rsidR="000C3356" w:rsidRPr="00ED1E7D" w:rsidRDefault="00FC225B" w:rsidP="000C3356">
      <w:pPr>
        <w:keepNext/>
        <w:jc w:val="center"/>
        <w:rPr>
          <w:rFonts w:cs="Times New Roman"/>
        </w:rPr>
      </w:pPr>
      <w:ins w:id="798" w:author="Linh Tran" w:date="2024-07-08T00:24:00Z" w16du:dateUtc="2024-07-07T17:24:00Z">
        <w:r w:rsidRPr="009434EA">
          <w:rPr>
            <w:rFonts w:eastAsia="Times New Roman" w:cs="Times New Roman"/>
            <w:noProof/>
          </w:rPr>
          <w:drawing>
            <wp:inline distT="114300" distB="114300" distL="114300" distR="114300" wp14:anchorId="168AD36A" wp14:editId="66DD5855">
              <wp:extent cx="4962525" cy="247650"/>
              <wp:effectExtent l="0" t="0" r="0" b="0"/>
              <wp:docPr id="18046480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4962525" cy="247650"/>
                      </a:xfrm>
                      <a:prstGeom prst="rect">
                        <a:avLst/>
                      </a:prstGeom>
                      <a:ln/>
                    </pic:spPr>
                  </pic:pic>
                </a:graphicData>
              </a:graphic>
            </wp:inline>
          </w:drawing>
        </w:r>
      </w:ins>
    </w:p>
    <w:p w14:paraId="43A147F2" w14:textId="3A7E7E49" w:rsidR="00FC225B" w:rsidRPr="009434EA" w:rsidRDefault="000C3356" w:rsidP="000C3356">
      <w:pPr>
        <w:pStyle w:val="Caption"/>
        <w:rPr>
          <w:ins w:id="799" w:author="Linh Tran" w:date="2024-07-08T00:24:00Z" w16du:dateUtc="2024-07-07T17:24:00Z"/>
          <w:rFonts w:cs="Times New Roman"/>
        </w:rPr>
      </w:pPr>
      <w:bookmarkStart w:id="800" w:name="_Toc171396688"/>
      <w:bookmarkStart w:id="801" w:name="_Toc171516269"/>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21</w:t>
      </w:r>
      <w:r w:rsidRPr="00ED1E7D">
        <w:rPr>
          <w:rFonts w:cs="Times New Roman"/>
          <w:noProof/>
        </w:rPr>
        <w:fldChar w:fldCharType="end"/>
      </w:r>
      <w:r w:rsidR="001E6A57">
        <w:rPr>
          <w:rFonts w:cs="Times New Roman"/>
          <w:noProof/>
        </w:rPr>
        <w:t>:</w:t>
      </w:r>
      <w:r w:rsidRPr="00ED1E7D">
        <w:rPr>
          <w:rFonts w:cs="Times New Roman"/>
        </w:rPr>
        <w:t xml:space="preserve"> </w:t>
      </w:r>
      <w:ins w:id="802" w:author="Linh Tran" w:date="2024-07-08T00:24:00Z" w16du:dateUtc="2024-07-07T17:24:00Z">
        <w:r w:rsidRPr="009434EA">
          <w:rPr>
            <w:rFonts w:cs="Times New Roman"/>
          </w:rPr>
          <w:t>K</w:t>
        </w:r>
        <w:r w:rsidRPr="00CC087D">
          <w:rPr>
            <w:rFonts w:cs="Times New Roman"/>
          </w:rPr>
          <w:t>ế</w:t>
        </w:r>
        <w:r w:rsidRPr="00ED1E7D">
          <w:rPr>
            <w:rFonts w:cs="Times New Roman"/>
            <w:rPrChange w:id="803" w:author="Trần Nhựt Linh" w:date="2024-07-08T09:15:00Z" w16du:dateUtc="2024-07-08T02:15:00Z">
              <w:rPr/>
            </w:rPrChange>
          </w:rPr>
          <w:t>t nối Kubernetes</w:t>
        </w:r>
      </w:ins>
      <w:r w:rsidRPr="00ED1E7D">
        <w:rPr>
          <w:rFonts w:cs="Times New Roman"/>
        </w:rPr>
        <w:t xml:space="preserve"> qua file config</w:t>
      </w:r>
      <w:bookmarkEnd w:id="800"/>
      <w:bookmarkEnd w:id="801"/>
    </w:p>
    <w:p w14:paraId="68F0D614" w14:textId="77777777" w:rsidR="00FC225B" w:rsidRPr="00ED1E7D" w:rsidRDefault="00FC225B" w:rsidP="00241112">
      <w:pPr>
        <w:jc w:val="both"/>
        <w:rPr>
          <w:ins w:id="804" w:author="Linh Tran" w:date="2024-07-08T00:24:00Z" w16du:dateUtc="2024-07-07T17:24:00Z"/>
          <w:rFonts w:eastAsia="Times New Roman" w:cs="Times New Roman"/>
        </w:rPr>
      </w:pPr>
      <w:ins w:id="805" w:author="Linh Tran" w:date="2024-07-08T00:24:00Z" w16du:dateUtc="2024-07-07T17:24:00Z">
        <w:r w:rsidRPr="00ED1E7D">
          <w:rPr>
            <w:rFonts w:eastAsia="Times New Roman" w:cs="Times New Roman"/>
          </w:rPr>
          <w:t>Cài đặt SonarQube bằng Docker tương tự như phần Jenkins CI/CD. Sau đó tạo một project mới với tên là InstagramGitLab</w:t>
        </w:r>
      </w:ins>
    </w:p>
    <w:p w14:paraId="3B31C24A" w14:textId="77777777" w:rsidR="000C3356" w:rsidRPr="00ED1E7D" w:rsidRDefault="00FC225B" w:rsidP="000C3356">
      <w:pPr>
        <w:keepNext/>
        <w:jc w:val="center"/>
        <w:rPr>
          <w:rFonts w:cs="Times New Roman"/>
        </w:rPr>
      </w:pPr>
      <w:ins w:id="806" w:author="Linh Tran" w:date="2024-07-08T00:24:00Z" w16du:dateUtc="2024-07-07T17:24:00Z">
        <w:r w:rsidRPr="009434EA">
          <w:rPr>
            <w:rFonts w:eastAsia="Times New Roman" w:cs="Times New Roman"/>
            <w:noProof/>
          </w:rPr>
          <w:drawing>
            <wp:inline distT="114300" distB="114300" distL="114300" distR="114300" wp14:anchorId="54929204" wp14:editId="15F874D4">
              <wp:extent cx="2858460" cy="1097205"/>
              <wp:effectExtent l="0" t="0" r="0" b="8255"/>
              <wp:docPr id="682653147"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82653147" name="image4.png" descr="A screenshot of a computer&#10;&#10;Description automatically generated"/>
                      <pic:cNvPicPr preferRelativeResize="0"/>
                    </pic:nvPicPr>
                    <pic:blipFill>
                      <a:blip r:embed="rId31"/>
                      <a:srcRect/>
                      <a:stretch>
                        <a:fillRect/>
                      </a:stretch>
                    </pic:blipFill>
                    <pic:spPr>
                      <a:xfrm>
                        <a:off x="0" y="0"/>
                        <a:ext cx="2859146" cy="1097468"/>
                      </a:xfrm>
                      <a:prstGeom prst="rect">
                        <a:avLst/>
                      </a:prstGeom>
                      <a:ln/>
                    </pic:spPr>
                  </pic:pic>
                </a:graphicData>
              </a:graphic>
            </wp:inline>
          </w:drawing>
        </w:r>
      </w:ins>
    </w:p>
    <w:p w14:paraId="7A51AB2F" w14:textId="49C4D11E" w:rsidR="00FC225B" w:rsidRPr="00CC087D" w:rsidRDefault="000C3356" w:rsidP="000C3356">
      <w:pPr>
        <w:pStyle w:val="Caption"/>
        <w:rPr>
          <w:ins w:id="807" w:author="Linh Tran" w:date="2024-07-08T00:24:00Z" w16du:dateUtc="2024-07-07T17:24:00Z"/>
          <w:rFonts w:cs="Times New Roman"/>
        </w:rPr>
      </w:pPr>
      <w:bookmarkStart w:id="808" w:name="_Toc171396689"/>
      <w:bookmarkStart w:id="809" w:name="_Toc171516270"/>
      <w:r w:rsidRPr="00ED1E7D">
        <w:rPr>
          <w:rFonts w:cs="Times New Roman"/>
        </w:rPr>
        <w:t>Hình 3.</w:t>
      </w:r>
      <w:r w:rsidRPr="00ED1E7D">
        <w:rPr>
          <w:rFonts w:cs="Times New Roman"/>
        </w:rPr>
        <w:fldChar w:fldCharType="begin"/>
      </w:r>
      <w:r w:rsidRPr="00ED1E7D">
        <w:rPr>
          <w:rFonts w:cs="Times New Roman"/>
        </w:rPr>
        <w:instrText xml:space="preserve"> SEQ Hình_3. \* ARABIC </w:instrText>
      </w:r>
      <w:r w:rsidRPr="00ED1E7D">
        <w:rPr>
          <w:rFonts w:cs="Times New Roman"/>
        </w:rPr>
        <w:fldChar w:fldCharType="separate"/>
      </w:r>
      <w:r w:rsidR="009434EA">
        <w:rPr>
          <w:rFonts w:cs="Times New Roman"/>
          <w:noProof/>
        </w:rPr>
        <w:t>22</w:t>
      </w:r>
      <w:r w:rsidRPr="00ED1E7D">
        <w:rPr>
          <w:rFonts w:cs="Times New Roman"/>
          <w:noProof/>
        </w:rPr>
        <w:fldChar w:fldCharType="end"/>
      </w:r>
      <w:r w:rsidR="001E6A57">
        <w:rPr>
          <w:rFonts w:cs="Times New Roman"/>
          <w:noProof/>
        </w:rPr>
        <w:t>:</w:t>
      </w:r>
      <w:r w:rsidRPr="00ED1E7D">
        <w:rPr>
          <w:rFonts w:cs="Times New Roman"/>
        </w:rPr>
        <w:t xml:space="preserve"> </w:t>
      </w:r>
      <w:ins w:id="810" w:author="Linh Tran" w:date="2024-07-08T00:24:00Z" w16du:dateUtc="2024-07-07T17:24:00Z">
        <w:r w:rsidRPr="009434EA">
          <w:rPr>
            <w:rFonts w:cs="Times New Roman"/>
          </w:rPr>
          <w:t>SonarQube GitLab</w:t>
        </w:r>
        <w:bookmarkEnd w:id="808"/>
        <w:bookmarkEnd w:id="809"/>
      </w:ins>
    </w:p>
    <w:p w14:paraId="19CD7859" w14:textId="59F0D671" w:rsidR="00FC225B" w:rsidRPr="00ED1E7D" w:rsidRDefault="00092B60" w:rsidP="00241112">
      <w:pPr>
        <w:pStyle w:val="Heading4"/>
        <w:rPr>
          <w:rFonts w:cs="Times New Roman"/>
        </w:rPr>
      </w:pPr>
      <w:r w:rsidRPr="00ED1E7D">
        <w:rPr>
          <w:rFonts w:cs="Times New Roman"/>
        </w:rPr>
        <w:t>Cấu hình pipeline</w:t>
      </w:r>
    </w:p>
    <w:p w14:paraId="0E93921F" w14:textId="0D8BBB50" w:rsidR="00F32C78" w:rsidRPr="00ED1E7D" w:rsidRDefault="00F32C78" w:rsidP="00154F22">
      <w:pPr>
        <w:pStyle w:val="ListParagraph"/>
        <w:numPr>
          <w:ilvl w:val="0"/>
          <w:numId w:val="81"/>
        </w:numPr>
        <w:ind w:left="984"/>
        <w:rPr>
          <w:lang w:val="vi-VN"/>
        </w:rPr>
      </w:pPr>
      <w:r w:rsidRPr="00ED1E7D">
        <w:rPr>
          <w:lang w:val="vi-VN"/>
        </w:rPr>
        <w:t>Build stage:</w:t>
      </w:r>
      <w:r w:rsidR="00EC3ABD" w:rsidRPr="00ED1E7D">
        <w:rPr>
          <w:lang w:val="vi-VN"/>
        </w:rPr>
        <w:t xml:space="preserve"> sử dụng image Docker, </w:t>
      </w:r>
      <w:r w:rsidR="005A0D0E" w:rsidRPr="00ED1E7D">
        <w:rPr>
          <w:lang w:val="vi-VN"/>
        </w:rPr>
        <w:t xml:space="preserve">đăng nhập </w:t>
      </w:r>
      <w:r w:rsidR="00EC3ABD" w:rsidRPr="00ED1E7D">
        <w:rPr>
          <w:lang w:val="vi-VN"/>
        </w:rPr>
        <w:t xml:space="preserve">vào tài khoản </w:t>
      </w:r>
      <w:r w:rsidR="005A0D0E" w:rsidRPr="00ED1E7D">
        <w:rPr>
          <w:lang w:val="vi-VN"/>
        </w:rPr>
        <w:t>GitLab Registry</w:t>
      </w:r>
      <w:r w:rsidR="00EC3ABD" w:rsidRPr="00ED1E7D">
        <w:rPr>
          <w:lang w:val="vi-VN"/>
        </w:rPr>
        <w:t xml:space="preserve"> và build các image</w:t>
      </w:r>
      <w:r w:rsidR="00C26327" w:rsidRPr="00ED1E7D">
        <w:rPr>
          <w:lang w:val="vi-VN"/>
        </w:rPr>
        <w:t xml:space="preserve"> với build context của back-end sẽ ở toàn thư mục và ignore folder “frontend/” và của front-end sẽ ở thư mục “frontend/”.</w:t>
      </w:r>
    </w:p>
    <w:p w14:paraId="4683783B" w14:textId="7F4DDB95" w:rsidR="00F32C78" w:rsidRPr="00ED1E7D" w:rsidRDefault="004503BA" w:rsidP="00154F22">
      <w:pPr>
        <w:pStyle w:val="ListParagraph"/>
        <w:numPr>
          <w:ilvl w:val="0"/>
          <w:numId w:val="72"/>
        </w:numPr>
        <w:spacing w:line="360" w:lineRule="auto"/>
        <w:ind w:left="984"/>
        <w:rPr>
          <w:lang w:val="vi-VN"/>
        </w:rPr>
      </w:pPr>
      <w:r w:rsidRPr="00ED1E7D">
        <w:rPr>
          <w:lang w:val="vi-VN"/>
        </w:rPr>
        <w:t>Test stage:</w:t>
      </w:r>
      <w:r w:rsidR="00C26327" w:rsidRPr="00ED1E7D">
        <w:rPr>
          <w:lang w:val="vi-VN"/>
        </w:rPr>
        <w:t xml:space="preserve"> sử dụng container SonarQube và image sonarsource/sonar-scanner-cli</w:t>
      </w:r>
      <w:r w:rsidR="00045AFD" w:rsidRPr="00ED1E7D">
        <w:rPr>
          <w:lang w:val="vi-VN"/>
        </w:rPr>
        <w:t xml:space="preserve"> để phân tích source code với key được tạo ra khi khởi tạo project bên phía SonarQube, host là địa chỉ trỏ đến SonarQube với port 9000.</w:t>
      </w:r>
      <w:r w:rsidR="005A0D0E" w:rsidRPr="00ED1E7D">
        <w:rPr>
          <w:lang w:val="vi-VN"/>
        </w:rPr>
        <w:t xml:space="preserve"> </w:t>
      </w:r>
      <w:r w:rsidR="003661B1" w:rsidRPr="00ED1E7D">
        <w:rPr>
          <w:lang w:val="vi-VN"/>
        </w:rPr>
        <w:t>Riêng t</w:t>
      </w:r>
      <w:r w:rsidR="005A0D0E" w:rsidRPr="00ED1E7D">
        <w:rPr>
          <w:lang w:val="vi-VN"/>
        </w:rPr>
        <w:t>est stage sử dụng GitLab Runner với tag “sonar”</w:t>
      </w:r>
      <w:r w:rsidR="003661B1" w:rsidRPr="00ED1E7D">
        <w:rPr>
          <w:lang w:val="vi-VN"/>
        </w:rPr>
        <w:t>, các stage còn lại sử dụng tag ‘nt114”.</w:t>
      </w:r>
    </w:p>
    <w:p w14:paraId="05BB0310" w14:textId="602FC9D8" w:rsidR="004503BA" w:rsidRPr="00ED1E7D" w:rsidRDefault="004503BA" w:rsidP="00154F22">
      <w:pPr>
        <w:pStyle w:val="ListParagraph"/>
        <w:numPr>
          <w:ilvl w:val="0"/>
          <w:numId w:val="72"/>
        </w:numPr>
        <w:spacing w:line="360" w:lineRule="auto"/>
        <w:ind w:left="984"/>
      </w:pPr>
      <w:r w:rsidRPr="00ED1E7D">
        <w:rPr>
          <w:lang w:val="vi-VN"/>
        </w:rPr>
        <w:t>Push stage:</w:t>
      </w:r>
      <w:r w:rsidR="00045AFD" w:rsidRPr="00ED1E7D">
        <w:rPr>
          <w:lang w:val="vi-VN"/>
        </w:rPr>
        <w:t xml:space="preserve"> </w:t>
      </w:r>
      <w:r w:rsidR="005A0D0E" w:rsidRPr="00ED1E7D">
        <w:rPr>
          <w:lang w:val="vi-VN"/>
        </w:rPr>
        <w:t>đăng nhập vào GitLab Registry và push các image lên registry thông qua image Docker.</w:t>
      </w:r>
    </w:p>
    <w:p w14:paraId="41F728A3" w14:textId="28065095" w:rsidR="004503BA" w:rsidRPr="00ED1E7D" w:rsidRDefault="004503BA" w:rsidP="00154F22">
      <w:pPr>
        <w:pStyle w:val="ListParagraph"/>
        <w:numPr>
          <w:ilvl w:val="0"/>
          <w:numId w:val="72"/>
        </w:numPr>
        <w:spacing w:line="360" w:lineRule="auto"/>
        <w:ind w:left="984"/>
        <w:rPr>
          <w:ins w:id="811" w:author="Linh Tran" w:date="2024-07-08T00:16:00Z" w16du:dateUtc="2024-07-07T17:16:00Z"/>
          <w:lang w:val="vi-VN"/>
          <w:rPrChange w:id="812" w:author="Trần Nhựt Linh" w:date="2024-07-08T09:15:00Z" w16du:dateUtc="2024-07-08T02:15:00Z">
            <w:rPr>
              <w:ins w:id="813" w:author="Linh Tran" w:date="2024-07-08T00:16:00Z" w16du:dateUtc="2024-07-07T17:16:00Z"/>
            </w:rPr>
          </w:rPrChange>
        </w:rPr>
      </w:pPr>
      <w:r w:rsidRPr="00ED1E7D">
        <w:rPr>
          <w:lang w:val="vi-VN"/>
        </w:rPr>
        <w:t>Deploy stage:</w:t>
      </w:r>
      <w:r w:rsidR="005A0D0E" w:rsidRPr="00ED1E7D">
        <w:rPr>
          <w:lang w:val="vi-VN"/>
        </w:rPr>
        <w:t xml:space="preserve"> </w:t>
      </w:r>
      <w:r w:rsidR="00C26D23" w:rsidRPr="00ED1E7D">
        <w:rPr>
          <w:lang w:val="vi-VN"/>
        </w:rPr>
        <w:t>sử dụng image bitnami/kubectl có chứa công cụ kubectl để quản lý các Kubernetes Cluster. Sau đó chạy lệnh apply để triển khai ứng dụng lên Kubernetes Cluster.</w:t>
      </w:r>
    </w:p>
    <w:p w14:paraId="4E2455B2" w14:textId="01A210E1" w:rsidR="00B91579" w:rsidRPr="00ED1E7D" w:rsidRDefault="00B91579">
      <w:pPr>
        <w:pStyle w:val="Heading2"/>
        <w:rPr>
          <w:ins w:id="814" w:author="Linh Tran" w:date="2024-07-08T00:16:00Z" w16du:dateUtc="2024-07-07T17:16:00Z"/>
          <w:rFonts w:cs="Times New Roman"/>
          <w:rPrChange w:id="815" w:author="Trần Nhựt Linh" w:date="2024-07-08T09:15:00Z" w16du:dateUtc="2024-07-08T02:15:00Z">
            <w:rPr>
              <w:ins w:id="816" w:author="Linh Tran" w:date="2024-07-08T00:16:00Z" w16du:dateUtc="2024-07-07T17:16:00Z"/>
            </w:rPr>
          </w:rPrChange>
        </w:rPr>
        <w:pPrChange w:id="817" w:author="Linh Tran" w:date="2024-07-08T00:17:00Z" w16du:dateUtc="2024-07-07T17:17:00Z">
          <w:pPr/>
        </w:pPrChange>
      </w:pPr>
      <w:bookmarkStart w:id="818" w:name="_Toc171397282"/>
      <w:ins w:id="819" w:author="Linh Tran" w:date="2024-07-08T00:16:00Z" w16du:dateUtc="2024-07-07T17:16:00Z">
        <w:r w:rsidRPr="00ED1E7D">
          <w:rPr>
            <w:rFonts w:cs="Times New Roman"/>
            <w:rPrChange w:id="820" w:author="Trần Nhựt Linh" w:date="2024-07-08T09:15:00Z" w16du:dateUtc="2024-07-08T02:15:00Z">
              <w:rPr>
                <w:rFonts w:eastAsiaTheme="minorHAnsi"/>
              </w:rPr>
            </w:rPrChange>
          </w:rPr>
          <w:lastRenderedPageBreak/>
          <w:t>Thực hiện các pipeline và thu thập kết quả</w:t>
        </w:r>
        <w:bookmarkEnd w:id="818"/>
      </w:ins>
    </w:p>
    <w:p w14:paraId="62F87F7A" w14:textId="5D4989AF" w:rsidR="00B91579" w:rsidRPr="00CB687D" w:rsidRDefault="00B91579">
      <w:pPr>
        <w:pStyle w:val="ListParagraph"/>
        <w:numPr>
          <w:ilvl w:val="0"/>
          <w:numId w:val="58"/>
        </w:numPr>
        <w:spacing w:line="360" w:lineRule="auto"/>
        <w:rPr>
          <w:ins w:id="821" w:author="Linh Tran" w:date="2024-07-08T00:16:00Z" w16du:dateUtc="2024-07-07T17:16:00Z"/>
          <w:lang w:val="vi-VN"/>
        </w:rPr>
        <w:pPrChange w:id="822" w:author="Linh Tran" w:date="2024-07-08T00:18:00Z" w16du:dateUtc="2024-07-07T17:18:00Z">
          <w:pPr/>
        </w:pPrChange>
      </w:pPr>
      <w:ins w:id="823" w:author="Linh Tran" w:date="2024-07-08T00:16:00Z" w16du:dateUtc="2024-07-07T17:16:00Z">
        <w:r w:rsidRPr="00ED1E7D">
          <w:rPr>
            <w:lang w:val="vi-VN"/>
            <w:rPrChange w:id="824" w:author="Trần Nhựt Linh" w:date="2024-07-08T09:15:00Z" w16du:dateUtc="2024-07-08T02:15:00Z">
              <w:rPr>
                <w:rFonts w:asciiTheme="majorHAnsi" w:hAnsiTheme="majorHAnsi"/>
              </w:rPr>
            </w:rPrChange>
          </w:rPr>
          <w:t>Chạy các pipeline trên từng nền tảng với cùng một source code mẫu để đảm bảo sự nhất quán trong quá trình đánh giá.</w:t>
        </w:r>
      </w:ins>
    </w:p>
    <w:p w14:paraId="723F6826" w14:textId="680294EA" w:rsidR="00B91579" w:rsidRPr="00CB687D" w:rsidRDefault="00B91579">
      <w:pPr>
        <w:pStyle w:val="ListParagraph"/>
        <w:numPr>
          <w:ilvl w:val="0"/>
          <w:numId w:val="58"/>
        </w:numPr>
        <w:spacing w:line="360" w:lineRule="auto"/>
        <w:rPr>
          <w:ins w:id="825" w:author="Linh Tran" w:date="2024-07-08T00:16:00Z" w16du:dateUtc="2024-07-07T17:16:00Z"/>
          <w:lang w:val="vi-VN"/>
        </w:rPr>
        <w:pPrChange w:id="826" w:author="Linh Tran" w:date="2024-07-08T00:18:00Z" w16du:dateUtc="2024-07-07T17:18:00Z">
          <w:pPr/>
        </w:pPrChange>
      </w:pPr>
      <w:ins w:id="827" w:author="Linh Tran" w:date="2024-07-08T00:16:00Z" w16du:dateUtc="2024-07-07T17:16:00Z">
        <w:r w:rsidRPr="00ED1E7D">
          <w:rPr>
            <w:lang w:val="vi-VN"/>
            <w:rPrChange w:id="828" w:author="Trần Nhựt Linh" w:date="2024-07-08T09:15:00Z" w16du:dateUtc="2024-07-08T02:15:00Z">
              <w:rPr>
                <w:rFonts w:asciiTheme="majorHAnsi" w:hAnsiTheme="majorHAnsi"/>
              </w:rPr>
            </w:rPrChange>
          </w:rPr>
          <w:t>Ghi nhận thời gian thực hiện, tài nguyên sử dụng, và các lỗi hoặc các hạn chế.</w:t>
        </w:r>
      </w:ins>
    </w:p>
    <w:p w14:paraId="058B6B2D" w14:textId="0BD1EAEC" w:rsidR="00B91579" w:rsidRPr="00ED1E7D" w:rsidRDefault="00B91579">
      <w:pPr>
        <w:pStyle w:val="Heading2"/>
        <w:rPr>
          <w:ins w:id="829" w:author="Linh Tran" w:date="2024-07-08T00:16:00Z" w16du:dateUtc="2024-07-07T17:16:00Z"/>
          <w:rFonts w:cs="Times New Roman"/>
          <w:rPrChange w:id="830" w:author="Trần Nhựt Linh" w:date="2024-07-08T09:15:00Z" w16du:dateUtc="2024-07-08T02:15:00Z">
            <w:rPr>
              <w:ins w:id="831" w:author="Linh Tran" w:date="2024-07-08T00:16:00Z" w16du:dateUtc="2024-07-07T17:16:00Z"/>
            </w:rPr>
          </w:rPrChange>
        </w:rPr>
        <w:pPrChange w:id="832" w:author="Linh Tran" w:date="2024-07-08T00:18:00Z" w16du:dateUtc="2024-07-07T17:18:00Z">
          <w:pPr/>
        </w:pPrChange>
      </w:pPr>
      <w:bookmarkStart w:id="833" w:name="_Toc171397283"/>
      <w:ins w:id="834" w:author="Linh Tran" w:date="2024-07-08T00:16:00Z" w16du:dateUtc="2024-07-07T17:16:00Z">
        <w:r w:rsidRPr="00ED1E7D">
          <w:rPr>
            <w:rFonts w:cs="Times New Roman"/>
            <w:rPrChange w:id="835" w:author="Trần Nhựt Linh" w:date="2024-07-08T09:15:00Z" w16du:dateUtc="2024-07-08T02:15:00Z">
              <w:rPr>
                <w:rFonts w:eastAsiaTheme="minorHAnsi"/>
              </w:rPr>
            </w:rPrChange>
          </w:rPr>
          <w:t>Đánh giá và so sánh</w:t>
        </w:r>
        <w:bookmarkEnd w:id="833"/>
      </w:ins>
    </w:p>
    <w:p w14:paraId="2E24D664" w14:textId="49D0DD72" w:rsidR="00555DB2" w:rsidRPr="00CB687D" w:rsidRDefault="00555DB2">
      <w:pPr>
        <w:pStyle w:val="ListParagraph"/>
        <w:numPr>
          <w:ilvl w:val="0"/>
          <w:numId w:val="58"/>
        </w:numPr>
        <w:spacing w:line="360" w:lineRule="auto"/>
        <w:rPr>
          <w:ins w:id="836" w:author="Linh Tran" w:date="2024-07-08T00:20:00Z" w16du:dateUtc="2024-07-07T17:20:00Z"/>
          <w:sz w:val="24"/>
          <w:lang w:val="vi-VN"/>
        </w:rPr>
        <w:pPrChange w:id="837" w:author="Linh Tran" w:date="2024-07-08T00:21:00Z" w16du:dateUtc="2024-07-07T17:21:00Z">
          <w:pPr>
            <w:spacing w:after="0" w:line="240" w:lineRule="auto"/>
          </w:pPr>
        </w:pPrChange>
      </w:pPr>
      <w:ins w:id="838" w:author="Linh Tran" w:date="2024-07-08T00:21:00Z" w16du:dateUtc="2024-07-07T17:21:00Z">
        <w:r w:rsidRPr="00ED1E7D">
          <w:rPr>
            <w:lang w:val="vi-VN"/>
            <w:rPrChange w:id="839" w:author="Trần Nhựt Linh" w:date="2024-07-08T09:15:00Z" w16du:dateUtc="2024-07-08T02:15:00Z">
              <w:rPr>
                <w:rFonts w:asciiTheme="majorHAnsi" w:hAnsiTheme="majorHAnsi"/>
              </w:rPr>
            </w:rPrChange>
          </w:rPr>
          <w:t>P</w:t>
        </w:r>
      </w:ins>
      <w:ins w:id="840" w:author="Linh Tran" w:date="2024-07-08T00:20:00Z" w16du:dateUtc="2024-07-07T17:20:00Z">
        <w:r w:rsidRPr="00ED1E7D">
          <w:rPr>
            <w:lang w:val="vi-VN"/>
            <w:rPrChange w:id="841" w:author="Trần Nhựt Linh" w:date="2024-07-08T09:15:00Z" w16du:dateUtc="2024-07-08T02:15:00Z">
              <w:rPr>
                <w:rFonts w:asciiTheme="majorHAnsi" w:hAnsiTheme="majorHAnsi"/>
              </w:rPr>
            </w:rPrChange>
          </w:rPr>
          <w:t xml:space="preserve">hân tích kết quả thu thập được từ các pipeline. So sánh </w:t>
        </w:r>
      </w:ins>
      <w:ins w:id="842" w:author="Linh Tran" w:date="2024-07-08T00:21:00Z" w16du:dateUtc="2024-07-07T17:21:00Z">
        <w:r w:rsidRPr="00ED1E7D">
          <w:rPr>
            <w:lang w:val="vi-VN"/>
            <w:rPrChange w:id="843" w:author="Trần Nhựt Linh" w:date="2024-07-08T09:15:00Z" w16du:dateUtc="2024-07-08T02:15:00Z">
              <w:rPr>
                <w:rFonts w:asciiTheme="majorHAnsi" w:hAnsiTheme="majorHAnsi"/>
              </w:rPr>
            </w:rPrChange>
          </w:rPr>
          <w:t xml:space="preserve">về thời gian, chi phí, tốc độ, tính dễ sử </w:t>
        </w:r>
      </w:ins>
      <w:ins w:id="844" w:author="Linh Tran" w:date="2024-07-08T00:22:00Z" w16du:dateUtc="2024-07-07T17:22:00Z">
        <w:r w:rsidR="007F25C3" w:rsidRPr="00ED1E7D">
          <w:rPr>
            <w:lang w:val="vi-VN"/>
            <w:rPrChange w:id="845" w:author="Trần Nhựt Linh" w:date="2024-07-08T09:15:00Z" w16du:dateUtc="2024-07-08T02:15:00Z">
              <w:rPr>
                <w:rFonts w:asciiTheme="majorHAnsi" w:hAnsiTheme="majorHAnsi"/>
              </w:rPr>
            </w:rPrChange>
          </w:rPr>
          <w:t>dụng, tài nguyên</w:t>
        </w:r>
      </w:ins>
      <w:ins w:id="846" w:author="Linh Tran" w:date="2024-07-08T00:20:00Z" w16du:dateUtc="2024-07-07T17:20:00Z">
        <w:r w:rsidRPr="00ED1E7D">
          <w:rPr>
            <w:lang w:val="vi-VN"/>
            <w:rPrChange w:id="847" w:author="Trần Nhựt Linh" w:date="2024-07-08T09:15:00Z" w16du:dateUtc="2024-07-08T02:15:00Z">
              <w:rPr>
                <w:rFonts w:asciiTheme="majorHAnsi" w:hAnsiTheme="majorHAnsi"/>
              </w:rPr>
            </w:rPrChange>
          </w:rPr>
          <w:t>.</w:t>
        </w:r>
      </w:ins>
    </w:p>
    <w:p w14:paraId="4245896B" w14:textId="58654112" w:rsidR="00555DB2" w:rsidRPr="00CB687D" w:rsidRDefault="00555DB2">
      <w:pPr>
        <w:pStyle w:val="ListParagraph"/>
        <w:numPr>
          <w:ilvl w:val="0"/>
          <w:numId w:val="58"/>
        </w:numPr>
        <w:spacing w:line="360" w:lineRule="auto"/>
        <w:rPr>
          <w:ins w:id="848" w:author="Linh Tran" w:date="2024-07-08T00:21:00Z" w16du:dateUtc="2024-07-07T17:21:00Z"/>
          <w:rFonts w:eastAsiaTheme="minorHAnsi"/>
          <w:b/>
          <w:bCs/>
          <w:lang w:val="vi-VN"/>
          <w:rPrChange w:id="849" w:author="Trần Nhựt Linh" w:date="2024-07-08T09:15:00Z" w16du:dateUtc="2024-07-08T02:15:00Z">
            <w:rPr>
              <w:ins w:id="850" w:author="Linh Tran" w:date="2024-07-08T00:21:00Z" w16du:dateUtc="2024-07-07T17:21:00Z"/>
              <w:rFonts w:eastAsiaTheme="minorHAnsi" w:cs="Times New Roman"/>
              <w:b w:val="0"/>
              <w:bCs w:val="0"/>
            </w:rPr>
          </w:rPrChange>
        </w:rPr>
        <w:pPrChange w:id="851" w:author="Linh Tran" w:date="2024-07-08T00:21:00Z" w16du:dateUtc="2024-07-07T17:21:00Z">
          <w:pPr>
            <w:pStyle w:val="Heading2"/>
          </w:pPr>
        </w:pPrChange>
      </w:pPr>
      <w:ins w:id="852" w:author="Linh Tran" w:date="2024-07-08T00:20:00Z" w16du:dateUtc="2024-07-07T17:20:00Z">
        <w:r w:rsidRPr="00ED1E7D">
          <w:rPr>
            <w:rFonts w:eastAsiaTheme="minorHAnsi"/>
            <w:lang w:val="vi-VN"/>
            <w:rPrChange w:id="853" w:author="Trần Nhựt Linh" w:date="2024-07-08T09:15:00Z" w16du:dateUtc="2024-07-08T02:15:00Z">
              <w:rPr>
                <w:rFonts w:asciiTheme="majorHAnsi" w:hAnsiTheme="majorHAnsi"/>
              </w:rPr>
            </w:rPrChange>
          </w:rPr>
          <w:t xml:space="preserve">Đánh giá </w:t>
        </w:r>
      </w:ins>
      <w:ins w:id="854" w:author="Linh Tran" w:date="2024-07-08T00:22:00Z" w16du:dateUtc="2024-07-07T17:22:00Z">
        <w:r w:rsidR="009852CC" w:rsidRPr="00ED1E7D">
          <w:rPr>
            <w:rFonts w:eastAsiaTheme="minorHAnsi"/>
            <w:lang w:val="vi-VN"/>
            <w:rPrChange w:id="855" w:author="Trần Nhựt Linh" w:date="2024-07-08T09:15:00Z" w16du:dateUtc="2024-07-08T02:15:00Z">
              <w:rPr>
                <w:rFonts w:asciiTheme="majorHAnsi" w:hAnsiTheme="majorHAnsi"/>
              </w:rPr>
            </w:rPrChange>
          </w:rPr>
          <w:t>tốc độ</w:t>
        </w:r>
      </w:ins>
      <w:ins w:id="856" w:author="Linh Tran" w:date="2024-07-08T00:20:00Z" w16du:dateUtc="2024-07-07T17:20:00Z">
        <w:r w:rsidRPr="00ED1E7D">
          <w:rPr>
            <w:rFonts w:eastAsiaTheme="minorHAnsi"/>
            <w:lang w:val="vi-VN"/>
            <w:rPrChange w:id="857" w:author="Trần Nhựt Linh" w:date="2024-07-08T09:15:00Z" w16du:dateUtc="2024-07-08T02:15:00Z">
              <w:rPr>
                <w:rFonts w:asciiTheme="majorHAnsi" w:hAnsiTheme="majorHAnsi"/>
              </w:rPr>
            </w:rPrChange>
          </w:rPr>
          <w:t xml:space="preserve"> và </w:t>
        </w:r>
      </w:ins>
      <w:ins w:id="858" w:author="Linh Tran" w:date="2024-07-08T00:22:00Z" w16du:dateUtc="2024-07-07T17:22:00Z">
        <w:r w:rsidR="009852CC" w:rsidRPr="00ED1E7D">
          <w:rPr>
            <w:rFonts w:eastAsiaTheme="minorHAnsi"/>
            <w:lang w:val="vi-VN"/>
            <w:rPrChange w:id="859" w:author="Trần Nhựt Linh" w:date="2024-07-08T09:15:00Z" w16du:dateUtc="2024-07-08T02:15:00Z">
              <w:rPr>
                <w:rFonts w:asciiTheme="majorHAnsi" w:hAnsiTheme="majorHAnsi"/>
              </w:rPr>
            </w:rPrChange>
          </w:rPr>
          <w:t>độ</w:t>
        </w:r>
      </w:ins>
      <w:ins w:id="860" w:author="Linh Tran" w:date="2024-07-08T00:20:00Z" w16du:dateUtc="2024-07-07T17:20:00Z">
        <w:r w:rsidRPr="00ED1E7D">
          <w:rPr>
            <w:rFonts w:eastAsiaTheme="minorHAnsi"/>
            <w:lang w:val="vi-VN"/>
            <w:rPrChange w:id="861" w:author="Trần Nhựt Linh" w:date="2024-07-08T09:15:00Z" w16du:dateUtc="2024-07-08T02:15:00Z">
              <w:rPr>
                <w:rFonts w:asciiTheme="majorHAnsi" w:hAnsiTheme="majorHAnsi"/>
              </w:rPr>
            </w:rPrChange>
          </w:rPr>
          <w:t xml:space="preserve"> </w:t>
        </w:r>
      </w:ins>
      <w:ins w:id="862" w:author="Linh Tran" w:date="2024-07-08T00:22:00Z" w16du:dateUtc="2024-07-07T17:22:00Z">
        <w:r w:rsidR="009852CC" w:rsidRPr="00ED1E7D">
          <w:rPr>
            <w:rFonts w:eastAsiaTheme="minorHAnsi"/>
            <w:lang w:val="vi-VN"/>
            <w:rPrChange w:id="863" w:author="Trần Nhựt Linh" w:date="2024-07-08T09:15:00Z" w16du:dateUtc="2024-07-08T02:15:00Z">
              <w:rPr>
                <w:rFonts w:asciiTheme="majorHAnsi" w:hAnsiTheme="majorHAnsi"/>
              </w:rPr>
            </w:rPrChange>
          </w:rPr>
          <w:t xml:space="preserve">hao phí </w:t>
        </w:r>
      </w:ins>
      <w:ins w:id="864" w:author="Linh Tran" w:date="2024-07-08T00:20:00Z" w16du:dateUtc="2024-07-07T17:20:00Z">
        <w:r w:rsidRPr="00ED1E7D">
          <w:rPr>
            <w:rFonts w:eastAsiaTheme="minorHAnsi"/>
            <w:lang w:val="vi-VN"/>
            <w:rPrChange w:id="865" w:author="Trần Nhựt Linh" w:date="2024-07-08T09:15:00Z" w16du:dateUtc="2024-07-08T02:15:00Z">
              <w:rPr>
                <w:rFonts w:asciiTheme="majorHAnsi" w:hAnsiTheme="majorHAnsi"/>
              </w:rPr>
            </w:rPrChange>
          </w:rPr>
          <w:t>của từng mô hình CI/CD dựa trên các tiêu chí đã đề ra.</w:t>
        </w:r>
      </w:ins>
    </w:p>
    <w:p w14:paraId="7075CBF6" w14:textId="3AB16391" w:rsidR="00B91579" w:rsidRPr="00ED1E7D" w:rsidRDefault="00B91579">
      <w:pPr>
        <w:pStyle w:val="Heading2"/>
        <w:rPr>
          <w:ins w:id="866" w:author="Linh Tran" w:date="2024-07-08T00:16:00Z" w16du:dateUtc="2024-07-07T17:16:00Z"/>
          <w:rFonts w:cs="Times New Roman"/>
          <w:rPrChange w:id="867" w:author="Trần Nhựt Linh" w:date="2024-07-08T09:15:00Z" w16du:dateUtc="2024-07-08T02:15:00Z">
            <w:rPr>
              <w:ins w:id="868" w:author="Linh Tran" w:date="2024-07-08T00:16:00Z" w16du:dateUtc="2024-07-07T17:16:00Z"/>
            </w:rPr>
          </w:rPrChange>
        </w:rPr>
        <w:pPrChange w:id="869" w:author="Linh Tran" w:date="2024-07-08T00:18:00Z" w16du:dateUtc="2024-07-07T17:18:00Z">
          <w:pPr/>
        </w:pPrChange>
      </w:pPr>
      <w:bookmarkStart w:id="870" w:name="_Toc171397284"/>
      <w:ins w:id="871" w:author="Linh Tran" w:date="2024-07-08T00:16:00Z" w16du:dateUtc="2024-07-07T17:16:00Z">
        <w:r w:rsidRPr="00ED1E7D">
          <w:rPr>
            <w:rFonts w:cs="Times New Roman"/>
            <w:rPrChange w:id="872" w:author="Trần Nhựt Linh" w:date="2024-07-08T09:15:00Z" w16du:dateUtc="2024-07-08T02:15:00Z">
              <w:rPr>
                <w:rFonts w:eastAsiaTheme="minorHAnsi"/>
              </w:rPr>
            </w:rPrChange>
          </w:rPr>
          <w:t>Tài liệu và báo cáo</w:t>
        </w:r>
        <w:bookmarkEnd w:id="870"/>
      </w:ins>
    </w:p>
    <w:p w14:paraId="4AB3E2F9" w14:textId="78CA5745" w:rsidR="00397858" w:rsidRPr="00ED1E7D" w:rsidRDefault="00B91579">
      <w:pPr>
        <w:rPr>
          <w:ins w:id="873" w:author="Linh Tran" w:date="2024-07-08T00:12:00Z" w16du:dateUtc="2024-07-07T17:12:00Z"/>
          <w:b/>
          <w:rPrChange w:id="874" w:author="Trần Nhựt Linh" w:date="2024-07-08T09:15:00Z" w16du:dateUtc="2024-07-08T02:15:00Z">
            <w:rPr>
              <w:ins w:id="875" w:author="Linh Tran" w:date="2024-07-08T00:12:00Z" w16du:dateUtc="2024-07-07T17:12:00Z"/>
              <w:rFonts w:eastAsiaTheme="minorHAnsi"/>
              <w:b w:val="0"/>
              <w:sz w:val="26"/>
              <w:szCs w:val="22"/>
              <w:lang w:val="vi-VN"/>
            </w:rPr>
          </w:rPrChange>
        </w:rPr>
        <w:pPrChange w:id="876" w:author="Linh Tran" w:date="2024-07-08T00:19:00Z" w16du:dateUtc="2024-07-07T17:19:00Z">
          <w:pPr>
            <w:pStyle w:val="Heading1"/>
          </w:pPr>
        </w:pPrChange>
      </w:pPr>
      <w:ins w:id="877" w:author="Linh Tran" w:date="2024-07-08T00:16:00Z" w16du:dateUtc="2024-07-07T17:16:00Z">
        <w:r w:rsidRPr="00ED1E7D">
          <w:rPr>
            <w:rFonts w:cs="Times New Roman"/>
            <w:rPrChange w:id="878" w:author="Trần Nhựt Linh" w:date="2024-07-08T09:15:00Z" w16du:dateUtc="2024-07-08T02:15:00Z">
              <w:rPr/>
            </w:rPrChange>
          </w:rPr>
          <w:t>Tổng hợp kết quả, trình bày ưu nhược điểm, và đề xuất mô hình CI/CD phù hợp cho các loại dự án và quy mô khác nhau.</w:t>
        </w:r>
      </w:ins>
      <w:ins w:id="879" w:author="Linh Tran" w:date="2024-07-08T00:19:00Z" w16du:dateUtc="2024-07-07T17:19:00Z">
        <w:r w:rsidR="006E3D9B" w:rsidRPr="00ED1E7D">
          <w:rPr>
            <w:rFonts w:cs="Times New Roman"/>
          </w:rPr>
          <w:t xml:space="preserve"> </w:t>
        </w:r>
      </w:ins>
      <w:ins w:id="880" w:author="Linh Tran" w:date="2024-07-08T00:16:00Z" w16du:dateUtc="2024-07-07T17:16:00Z">
        <w:r w:rsidRPr="009434EA">
          <w:rPr>
            <w:rFonts w:cs="Times New Roman"/>
          </w:rPr>
          <w:t>D</w:t>
        </w:r>
        <w:r w:rsidRPr="00CC087D">
          <w:rPr>
            <w:rFonts w:cs="Times New Roman"/>
          </w:rPr>
          <w:t>ựa vào đó</w:t>
        </w:r>
      </w:ins>
      <w:ins w:id="881" w:author="Linh Tran" w:date="2024-07-08T00:19:00Z" w16du:dateUtc="2024-07-07T17:19:00Z">
        <w:r w:rsidR="006E3D9B" w:rsidRPr="00ED1E7D">
          <w:rPr>
            <w:rFonts w:cs="Times New Roman"/>
          </w:rPr>
          <w:t xml:space="preserve"> ta có thể</w:t>
        </w:r>
      </w:ins>
      <w:ins w:id="882" w:author="Linh Tran" w:date="2024-07-08T00:16:00Z" w16du:dateUtc="2024-07-07T17:16:00Z">
        <w:r w:rsidRPr="009434EA">
          <w:rPr>
            <w:rFonts w:cs="Times New Roman"/>
          </w:rPr>
          <w:t xml:space="preserve"> đ</w:t>
        </w:r>
        <w:r w:rsidRPr="00CC087D">
          <w:rPr>
            <w:rFonts w:cs="Times New Roman"/>
          </w:rPr>
          <w:t>ảm b</w:t>
        </w:r>
        <w:r w:rsidRPr="00ED1E7D">
          <w:rPr>
            <w:rFonts w:cs="Times New Roman"/>
            <w:rPrChange w:id="883" w:author="Trần Nhựt Linh" w:date="2024-07-08T09:15:00Z" w16du:dateUtc="2024-07-08T02:15:00Z">
              <w:rPr/>
            </w:rPrChange>
          </w:rPr>
          <w:t>ảo tiếp cận hệ thống và chi tiết, giúp đưa ra kết luận và đề xuất chính xác, khách quan.</w:t>
        </w:r>
      </w:ins>
    </w:p>
    <w:p w14:paraId="5FC5BEA9" w14:textId="1B446ACC" w:rsidR="0005475D" w:rsidRPr="00ED1E7D" w:rsidDel="00DD7D9A" w:rsidRDefault="0005475D">
      <w:pPr>
        <w:rPr>
          <w:del w:id="884" w:author="Linh Tran" w:date="2024-07-07T23:57:00Z" w16du:dateUtc="2024-07-07T16:57:00Z"/>
          <w:rFonts w:eastAsiaTheme="minorHAnsi" w:cs="Times New Roman"/>
          <w:rPrChange w:id="885" w:author="Trần Nhựt Linh" w:date="2024-07-08T09:15:00Z" w16du:dateUtc="2024-07-08T02:15:00Z">
            <w:rPr>
              <w:del w:id="886" w:author="Linh Tran" w:date="2024-07-07T23:57:00Z" w16du:dateUtc="2024-07-07T16:57:00Z"/>
            </w:rPr>
          </w:rPrChange>
        </w:rPr>
        <w:pPrChange w:id="887" w:author="Linh Tran" w:date="2024-07-08T00:13:00Z" w16du:dateUtc="2024-07-07T17:13:00Z">
          <w:pPr>
            <w:pStyle w:val="Heading3"/>
          </w:pPr>
        </w:pPrChange>
      </w:pPr>
      <w:del w:id="888" w:author="Linh Tran" w:date="2024-07-07T23:57:00Z" w16du:dateUtc="2024-07-07T16:57:00Z">
        <w:r w:rsidRPr="00ED1E7D" w:rsidDel="00DD7D9A">
          <w:rPr>
            <w:rFonts w:eastAsiaTheme="minorHAnsi" w:cs="Times New Roman"/>
            <w:rPrChange w:id="889" w:author="Trần Nhựt Linh" w:date="2024-07-08T09:15:00Z" w16du:dateUtc="2024-07-08T02:15:00Z">
              <w:rPr/>
            </w:rPrChange>
          </w:rPr>
          <w:delText>Chủ đề cấp độ 3</w:delText>
        </w:r>
        <w:bookmarkStart w:id="890" w:name="_Toc171376661"/>
        <w:bookmarkStart w:id="891" w:name="_Toc171376738"/>
        <w:bookmarkStart w:id="892" w:name="_Toc171397285"/>
        <w:bookmarkEnd w:id="518"/>
        <w:bookmarkEnd w:id="890"/>
        <w:bookmarkEnd w:id="891"/>
        <w:bookmarkEnd w:id="892"/>
      </w:del>
    </w:p>
    <w:p w14:paraId="403039FA" w14:textId="21B13DD0" w:rsidR="0005475D" w:rsidRPr="00ED1E7D" w:rsidDel="00DD7D9A" w:rsidRDefault="0005475D">
      <w:pPr>
        <w:rPr>
          <w:del w:id="893" w:author="Linh Tran" w:date="2024-07-07T23:57:00Z" w16du:dateUtc="2024-07-07T16:57:00Z"/>
          <w:rFonts w:eastAsiaTheme="minorHAnsi" w:cs="Times New Roman"/>
          <w:rPrChange w:id="894" w:author="Trần Nhựt Linh" w:date="2024-07-08T09:15:00Z" w16du:dateUtc="2024-07-08T02:15:00Z">
            <w:rPr>
              <w:del w:id="895" w:author="Linh Tran" w:date="2024-07-07T23:57:00Z" w16du:dateUtc="2024-07-07T16:57:00Z"/>
            </w:rPr>
          </w:rPrChange>
        </w:rPr>
        <w:pPrChange w:id="896" w:author="Linh Tran" w:date="2024-07-08T00:13:00Z" w16du:dateUtc="2024-07-07T17:13:00Z">
          <w:pPr>
            <w:pStyle w:val="Heading4"/>
          </w:pPr>
        </w:pPrChange>
      </w:pPr>
      <w:bookmarkStart w:id="897" w:name="_Toc367742504"/>
      <w:del w:id="898" w:author="Linh Tran" w:date="2024-07-07T23:57:00Z" w16du:dateUtc="2024-07-07T16:57:00Z">
        <w:r w:rsidRPr="00ED1E7D" w:rsidDel="00DD7D9A">
          <w:rPr>
            <w:rFonts w:eastAsiaTheme="minorHAnsi" w:cs="Times New Roman"/>
            <w:rPrChange w:id="899" w:author="Trần Nhựt Linh" w:date="2024-07-08T09:15:00Z" w16du:dateUtc="2024-07-08T02:15:00Z">
              <w:rPr/>
            </w:rPrChange>
          </w:rPr>
          <w:delText>Chủ đề cấp độ 4</w:delText>
        </w:r>
        <w:bookmarkStart w:id="900" w:name="_Toc171376662"/>
        <w:bookmarkStart w:id="901" w:name="_Toc171376739"/>
        <w:bookmarkStart w:id="902" w:name="_Toc171397286"/>
        <w:bookmarkEnd w:id="897"/>
        <w:bookmarkEnd w:id="900"/>
        <w:bookmarkEnd w:id="901"/>
        <w:bookmarkEnd w:id="902"/>
      </w:del>
    </w:p>
    <w:p w14:paraId="152D0AD5" w14:textId="279D0B69" w:rsidR="002B6D31" w:rsidRPr="00ED1E7D" w:rsidDel="00DD7D9A" w:rsidRDefault="002B6D31">
      <w:pPr>
        <w:rPr>
          <w:del w:id="903" w:author="Linh Tran" w:date="2024-07-07T23:57:00Z" w16du:dateUtc="2024-07-07T16:57:00Z"/>
          <w:rFonts w:cs="Times New Roman"/>
          <w:rPrChange w:id="904" w:author="Trần Nhựt Linh" w:date="2024-07-08T09:15:00Z" w16du:dateUtc="2024-07-08T02:15:00Z">
            <w:rPr>
              <w:del w:id="905" w:author="Linh Tran" w:date="2024-07-07T23:57:00Z" w16du:dateUtc="2024-07-07T16:57:00Z"/>
            </w:rPr>
          </w:rPrChange>
        </w:rPr>
        <w:pPrChange w:id="906" w:author="Linh Tran" w:date="2024-07-08T00:13:00Z" w16du:dateUtc="2024-07-07T17:13:00Z">
          <w:pPr>
            <w:pStyle w:val="Caption"/>
          </w:pPr>
        </w:pPrChange>
      </w:pPr>
      <w:bookmarkStart w:id="907" w:name="_Toc171376663"/>
      <w:bookmarkStart w:id="908" w:name="_Toc171376740"/>
      <w:bookmarkStart w:id="909" w:name="_Toc171397287"/>
      <w:bookmarkEnd w:id="907"/>
      <w:bookmarkEnd w:id="908"/>
      <w:bookmarkEnd w:id="909"/>
    </w:p>
    <w:p w14:paraId="7C054D24" w14:textId="2DB640E7" w:rsidR="002B6D31" w:rsidRPr="00ED1E7D" w:rsidDel="00DD7D9A" w:rsidRDefault="002B6D31">
      <w:pPr>
        <w:rPr>
          <w:del w:id="910" w:author="Linh Tran" w:date="2024-07-07T23:57:00Z" w16du:dateUtc="2024-07-07T16:57:00Z"/>
          <w:rFonts w:cs="Times New Roman"/>
          <w:rPrChange w:id="911" w:author="Trần Nhựt Linh" w:date="2024-07-08T09:15:00Z" w16du:dateUtc="2024-07-08T02:15:00Z">
            <w:rPr>
              <w:del w:id="912" w:author="Linh Tran" w:date="2024-07-07T23:57:00Z" w16du:dateUtc="2024-07-07T16:57:00Z"/>
            </w:rPr>
          </w:rPrChange>
        </w:rPr>
        <w:pPrChange w:id="913" w:author="Linh Tran" w:date="2024-07-08T00:13:00Z" w16du:dateUtc="2024-07-07T17:13:00Z">
          <w:pPr>
            <w:pStyle w:val="Caption"/>
          </w:pPr>
        </w:pPrChange>
      </w:pPr>
      <w:bookmarkStart w:id="914" w:name="_Toc367742568"/>
      <w:del w:id="915" w:author="Linh Tran" w:date="2024-07-07T23:57:00Z" w16du:dateUtc="2024-07-07T16:57:00Z">
        <w:r w:rsidRPr="00ED1E7D" w:rsidDel="00DD7D9A">
          <w:rPr>
            <w:rFonts w:cs="Times New Roman"/>
            <w:rPrChange w:id="916" w:author="Trần Nhựt Linh" w:date="2024-07-08T09:15:00Z" w16du:dateUtc="2024-07-08T02:15:00Z">
              <w:rPr/>
            </w:rPrChange>
          </w:rPr>
          <w:delText xml:space="preserve">Bảng </w:delText>
        </w:r>
        <w:r w:rsidR="001C4790" w:rsidRPr="00ED1E7D" w:rsidDel="00DD7D9A">
          <w:rPr>
            <w:rFonts w:cs="Times New Roman"/>
            <w:rPrChange w:id="917" w:author="Trần Nhựt Linh" w:date="2024-07-08T09:15:00Z" w16du:dateUtc="2024-07-08T02:15:00Z">
              <w:rPr/>
            </w:rPrChange>
          </w:rPr>
          <w:fldChar w:fldCharType="begin"/>
        </w:r>
        <w:r w:rsidR="00B9258D" w:rsidRPr="00ED1E7D" w:rsidDel="00DD7D9A">
          <w:rPr>
            <w:rFonts w:cs="Times New Roman"/>
            <w:rPrChange w:id="918" w:author="Trần Nhựt Linh" w:date="2024-07-08T09:15:00Z" w16du:dateUtc="2024-07-08T02:15:00Z">
              <w:rPr/>
            </w:rPrChange>
          </w:rPr>
          <w:delInstrText xml:space="preserve"> STYLEREF 1 \s </w:delInstrText>
        </w:r>
        <w:r w:rsidR="001C4790" w:rsidRPr="00ED1E7D" w:rsidDel="00DD7D9A">
          <w:rPr>
            <w:rFonts w:cs="Times New Roman"/>
            <w:rPrChange w:id="919" w:author="Trần Nhựt Linh" w:date="2024-07-08T09:15:00Z" w16du:dateUtc="2024-07-08T02:15:00Z">
              <w:rPr>
                <w:noProof/>
              </w:rPr>
            </w:rPrChange>
          </w:rPr>
          <w:fldChar w:fldCharType="separate"/>
        </w:r>
        <w:r w:rsidR="00C747D5" w:rsidRPr="00ED1E7D" w:rsidDel="00DD7D9A">
          <w:rPr>
            <w:rFonts w:cs="Times New Roman"/>
            <w:noProof/>
            <w:rPrChange w:id="920" w:author="Trần Nhựt Linh" w:date="2024-07-08T09:15:00Z" w16du:dateUtc="2024-07-08T02:15:00Z">
              <w:rPr>
                <w:noProof/>
              </w:rPr>
            </w:rPrChange>
          </w:rPr>
          <w:delText>2</w:delText>
        </w:r>
        <w:r w:rsidR="001C4790" w:rsidRPr="00ED1E7D" w:rsidDel="00DD7D9A">
          <w:rPr>
            <w:rFonts w:cs="Times New Roman"/>
            <w:noProof/>
            <w:rPrChange w:id="921" w:author="Trần Nhựt Linh" w:date="2024-07-08T09:15:00Z" w16du:dateUtc="2024-07-08T02:15:00Z">
              <w:rPr>
                <w:noProof/>
              </w:rPr>
            </w:rPrChange>
          </w:rPr>
          <w:fldChar w:fldCharType="end"/>
        </w:r>
        <w:r w:rsidRPr="00ED1E7D" w:rsidDel="00DD7D9A">
          <w:rPr>
            <w:rFonts w:cs="Times New Roman"/>
            <w:rPrChange w:id="922" w:author="Trần Nhựt Linh" w:date="2024-07-08T09:15:00Z" w16du:dateUtc="2024-07-08T02:15:00Z">
              <w:rPr/>
            </w:rPrChange>
          </w:rPr>
          <w:delText>.</w:delText>
        </w:r>
        <w:r w:rsidR="001C4790" w:rsidRPr="00ED1E7D" w:rsidDel="00DD7D9A">
          <w:rPr>
            <w:rFonts w:cs="Times New Roman"/>
            <w:rPrChange w:id="923" w:author="Trần Nhựt Linh" w:date="2024-07-08T09:15:00Z" w16du:dateUtc="2024-07-08T02:15:00Z">
              <w:rPr/>
            </w:rPrChange>
          </w:rPr>
          <w:fldChar w:fldCharType="begin"/>
        </w:r>
        <w:r w:rsidR="00B9258D" w:rsidRPr="00ED1E7D" w:rsidDel="00DD7D9A">
          <w:rPr>
            <w:rFonts w:cs="Times New Roman"/>
            <w:rPrChange w:id="924" w:author="Trần Nhựt Linh" w:date="2024-07-08T09:15:00Z" w16du:dateUtc="2024-07-08T02:15:00Z">
              <w:rPr/>
            </w:rPrChange>
          </w:rPr>
          <w:delInstrText xml:space="preserve"> SEQ Bảng \* ARABIC \s 1 </w:delInstrText>
        </w:r>
        <w:r w:rsidR="001C4790" w:rsidRPr="00ED1E7D" w:rsidDel="00DD7D9A">
          <w:rPr>
            <w:rFonts w:cs="Times New Roman"/>
            <w:rPrChange w:id="925" w:author="Trần Nhựt Linh" w:date="2024-07-08T09:15:00Z" w16du:dateUtc="2024-07-08T02:15:00Z">
              <w:rPr>
                <w:noProof/>
              </w:rPr>
            </w:rPrChange>
          </w:rPr>
          <w:fldChar w:fldCharType="separate"/>
        </w:r>
        <w:r w:rsidR="00C747D5" w:rsidRPr="00ED1E7D" w:rsidDel="00DD7D9A">
          <w:rPr>
            <w:rFonts w:cs="Times New Roman"/>
            <w:noProof/>
            <w:rPrChange w:id="926" w:author="Trần Nhựt Linh" w:date="2024-07-08T09:15:00Z" w16du:dateUtc="2024-07-08T02:15:00Z">
              <w:rPr>
                <w:noProof/>
              </w:rPr>
            </w:rPrChange>
          </w:rPr>
          <w:delText>1</w:delText>
        </w:r>
        <w:r w:rsidR="001C4790" w:rsidRPr="00ED1E7D" w:rsidDel="00DD7D9A">
          <w:rPr>
            <w:rFonts w:cs="Times New Roman"/>
            <w:noProof/>
            <w:rPrChange w:id="927" w:author="Trần Nhựt Linh" w:date="2024-07-08T09:15:00Z" w16du:dateUtc="2024-07-08T02:15:00Z">
              <w:rPr>
                <w:noProof/>
              </w:rPr>
            </w:rPrChange>
          </w:rPr>
          <w:fldChar w:fldCharType="end"/>
        </w:r>
        <w:r w:rsidRPr="00ED1E7D" w:rsidDel="00DD7D9A">
          <w:rPr>
            <w:rFonts w:cs="Times New Roman"/>
            <w:rPrChange w:id="928" w:author="Trần Nhựt Linh" w:date="2024-07-08T09:15:00Z" w16du:dateUtc="2024-07-08T02:15:00Z">
              <w:rPr/>
            </w:rPrChange>
          </w:rPr>
          <w:delText>: Tên bảng 1</w:delText>
        </w:r>
        <w:bookmarkStart w:id="929" w:name="_Toc171376664"/>
        <w:bookmarkStart w:id="930" w:name="_Toc171376741"/>
        <w:bookmarkStart w:id="931" w:name="_Toc171397288"/>
        <w:bookmarkEnd w:id="914"/>
        <w:bookmarkEnd w:id="929"/>
        <w:bookmarkEnd w:id="930"/>
        <w:bookmarkEnd w:id="931"/>
      </w:del>
    </w:p>
    <w:p w14:paraId="726D4E05" w14:textId="02498979" w:rsidR="0005475D" w:rsidRPr="00ED1E7D" w:rsidDel="00DD7D9A" w:rsidRDefault="0005475D">
      <w:pPr>
        <w:rPr>
          <w:del w:id="932" w:author="Linh Tran" w:date="2024-07-07T23:57:00Z" w16du:dateUtc="2024-07-07T16:57:00Z"/>
          <w:rFonts w:eastAsiaTheme="minorHAnsi" w:cs="Times New Roman"/>
          <w:rPrChange w:id="933" w:author="Trần Nhựt Linh" w:date="2024-07-08T09:15:00Z" w16du:dateUtc="2024-07-08T02:15:00Z">
            <w:rPr>
              <w:del w:id="934" w:author="Linh Tran" w:date="2024-07-07T23:57:00Z" w16du:dateUtc="2024-07-07T16:57:00Z"/>
            </w:rPr>
          </w:rPrChange>
        </w:rPr>
        <w:pPrChange w:id="935" w:author="Linh Tran" w:date="2024-07-08T00:13:00Z" w16du:dateUtc="2024-07-07T17:13:00Z">
          <w:pPr>
            <w:pStyle w:val="Heading2"/>
          </w:pPr>
        </w:pPrChange>
      </w:pPr>
      <w:bookmarkStart w:id="936" w:name="_Toc367742505"/>
      <w:del w:id="937" w:author="Linh Tran" w:date="2024-07-07T23:57:00Z" w16du:dateUtc="2024-07-07T16:57:00Z">
        <w:r w:rsidRPr="00ED1E7D" w:rsidDel="00DD7D9A">
          <w:rPr>
            <w:rFonts w:eastAsiaTheme="minorHAnsi" w:cs="Times New Roman"/>
            <w:rPrChange w:id="938" w:author="Trần Nhựt Linh" w:date="2024-07-08T09:15:00Z" w16du:dateUtc="2024-07-08T02:15:00Z">
              <w:rPr/>
            </w:rPrChange>
          </w:rPr>
          <w:delText>Chủ đề cấp độ 2</w:delText>
        </w:r>
        <w:bookmarkStart w:id="939" w:name="_Toc171376665"/>
        <w:bookmarkStart w:id="940" w:name="_Toc171376742"/>
        <w:bookmarkStart w:id="941" w:name="_Toc171397289"/>
        <w:bookmarkEnd w:id="936"/>
        <w:bookmarkEnd w:id="939"/>
        <w:bookmarkEnd w:id="940"/>
        <w:bookmarkEnd w:id="941"/>
      </w:del>
    </w:p>
    <w:p w14:paraId="2CA865E8" w14:textId="10F3ECA6" w:rsidR="00FB5442" w:rsidRPr="00ED1E7D" w:rsidRDefault="0005475D" w:rsidP="004833BC">
      <w:pPr>
        <w:pStyle w:val="Heading1"/>
      </w:pPr>
      <w:bookmarkStart w:id="942" w:name="_Toc367742506"/>
      <w:del w:id="943" w:author="Linh Tran" w:date="2024-07-07T23:57:00Z" w16du:dateUtc="2024-07-07T16:57:00Z">
        <w:r w:rsidRPr="00ED1E7D" w:rsidDel="00DD7D9A">
          <w:rPr>
            <w:rFonts w:eastAsiaTheme="minorHAnsi"/>
            <w:rPrChange w:id="944" w:author="Trần Nhựt Linh" w:date="2024-07-08T09:15:00Z" w16du:dateUtc="2024-07-08T02:15:00Z">
              <w:rPr>
                <w:rFonts w:eastAsiaTheme="majorEastAsia" w:cstheme="majorBidi"/>
              </w:rPr>
            </w:rPrChange>
          </w:rPr>
          <w:delText>Chủ đề cấp độ</w:delText>
        </w:r>
      </w:del>
      <w:bookmarkStart w:id="945" w:name="_Toc171397290"/>
      <w:bookmarkStart w:id="946" w:name="_Toc367742507"/>
      <w:bookmarkEnd w:id="942"/>
      <w:ins w:id="947" w:author="Linh Tran" w:date="2024-07-08T00:23:00Z" w16du:dateUtc="2024-07-07T17:23:00Z">
        <w:r w:rsidR="00AE43FA" w:rsidRPr="00ED1E7D">
          <w:rPr>
            <w:lang w:val="vi-VN"/>
          </w:rPr>
          <w:t>TRIỂN KHAI HỆ THỐNG</w:t>
        </w:r>
      </w:ins>
      <w:bookmarkEnd w:id="945"/>
      <w:del w:id="948" w:author="Linh Tran" w:date="2024-07-08T00:23:00Z" w16du:dateUtc="2024-07-07T17:23:00Z">
        <w:r w:rsidR="00AE43FA" w:rsidRPr="00ED1E7D" w:rsidDel="00AE43FA">
          <w:delText>TÊN CHƯƠNG 3</w:delText>
        </w:r>
      </w:del>
      <w:bookmarkEnd w:id="946"/>
    </w:p>
    <w:p w14:paraId="1B897D85" w14:textId="77777777" w:rsidR="00AE43FA" w:rsidRPr="00CC087D" w:rsidRDefault="00AE43FA">
      <w:pPr>
        <w:pStyle w:val="Heading2"/>
        <w:rPr>
          <w:ins w:id="949" w:author="Linh Tran" w:date="2024-07-08T00:24:00Z" w16du:dateUtc="2024-07-07T17:24:00Z"/>
          <w:rFonts w:cs="Times New Roman"/>
        </w:rPr>
        <w:pPrChange w:id="950" w:author="Linh Tran" w:date="2024-07-08T00:24:00Z" w16du:dateUtc="2024-07-07T17:24:00Z">
          <w:pPr>
            <w:pStyle w:val="Heading2"/>
            <w:numPr>
              <w:ilvl w:val="0"/>
              <w:numId w:val="61"/>
            </w:numPr>
            <w:tabs>
              <w:tab w:val="num" w:pos="360"/>
            </w:tabs>
            <w:ind w:left="360" w:hanging="360"/>
          </w:pPr>
        </w:pPrChange>
      </w:pPr>
      <w:bookmarkStart w:id="951" w:name="_Toc170995476"/>
      <w:bookmarkStart w:id="952" w:name="_Toc171397291"/>
      <w:ins w:id="953" w:author="Linh Tran" w:date="2024-07-08T00:24:00Z" w16du:dateUtc="2024-07-07T17:24:00Z">
        <w:r w:rsidRPr="009434EA">
          <w:rPr>
            <w:rFonts w:cs="Times New Roman"/>
          </w:rPr>
          <w:t>Docker và Kubernetes</w:t>
        </w:r>
        <w:bookmarkEnd w:id="951"/>
        <w:bookmarkEnd w:id="952"/>
      </w:ins>
    </w:p>
    <w:p w14:paraId="04A10840" w14:textId="1896B611" w:rsidR="00AE43FA" w:rsidRPr="00ED1E7D" w:rsidRDefault="00AE43FA" w:rsidP="00241112">
      <w:pPr>
        <w:pStyle w:val="Heading3"/>
        <w:rPr>
          <w:ins w:id="954" w:author="Linh Tran" w:date="2024-07-08T00:24:00Z" w16du:dateUtc="2024-07-07T17:24:00Z"/>
          <w:rFonts w:cs="Times New Roman"/>
          <w:rPrChange w:id="955" w:author="Trần Nhựt Linh" w:date="2024-07-08T09:15:00Z" w16du:dateUtc="2024-07-08T02:15:00Z">
            <w:rPr>
              <w:ins w:id="956" w:author="Linh Tran" w:date="2024-07-08T00:24:00Z" w16du:dateUtc="2024-07-07T17:24:00Z"/>
            </w:rPr>
          </w:rPrChange>
        </w:rPr>
      </w:pPr>
      <w:bookmarkStart w:id="957" w:name="_Toc170995477"/>
      <w:bookmarkStart w:id="958" w:name="_Toc171397292"/>
      <w:ins w:id="959" w:author="Linh Tran" w:date="2024-07-08T00:24:00Z" w16du:dateUtc="2024-07-07T17:24:00Z">
        <w:r w:rsidRPr="00ED1E7D">
          <w:rPr>
            <w:rFonts w:cs="Times New Roman"/>
            <w:rPrChange w:id="960" w:author="Trần Nhựt Linh" w:date="2024-07-08T09:15:00Z" w16du:dateUtc="2024-07-08T02:15:00Z">
              <w:rPr/>
            </w:rPrChange>
          </w:rPr>
          <w:t>Cài đặt Docker</w:t>
        </w:r>
        <w:bookmarkEnd w:id="957"/>
        <w:bookmarkEnd w:id="958"/>
      </w:ins>
    </w:p>
    <w:p w14:paraId="30C623D1" w14:textId="718BD91D" w:rsidR="00AE43FA" w:rsidRPr="00ED1E7D" w:rsidRDefault="00AE43FA" w:rsidP="00241112">
      <w:pPr>
        <w:rPr>
          <w:ins w:id="961" w:author="Linh Tran" w:date="2024-07-08T00:24:00Z" w16du:dateUtc="2024-07-07T17:24:00Z"/>
          <w:rFonts w:cs="Times New Roman"/>
          <w:rPrChange w:id="962" w:author="Trần Nhựt Linh" w:date="2024-07-08T09:15:00Z" w16du:dateUtc="2024-07-08T02:15:00Z">
            <w:rPr>
              <w:ins w:id="963" w:author="Linh Tran" w:date="2024-07-08T00:24:00Z" w16du:dateUtc="2024-07-07T17:24:00Z"/>
            </w:rPr>
          </w:rPrChange>
        </w:rPr>
      </w:pPr>
      <w:ins w:id="964" w:author="Linh Tran" w:date="2024-07-08T00:24:00Z" w16du:dateUtc="2024-07-07T17:24:00Z">
        <w:r w:rsidRPr="00ED1E7D">
          <w:rPr>
            <w:rFonts w:cs="Times New Roman"/>
            <w:rPrChange w:id="965" w:author="Trần Nhựt Linh" w:date="2024-07-08T09:15:00Z" w16du:dateUtc="2024-07-08T02:15:00Z">
              <w:rPr/>
            </w:rPrChange>
          </w:rPr>
          <w:t>Để Jenkins Server có thể sử dụng được Docker, trước tiên cần phải cài đặt Docker bằng các câu lệnh</w:t>
        </w:r>
      </w:ins>
    </w:p>
    <w:p w14:paraId="2A5C5EB0" w14:textId="77777777" w:rsidR="000C3356" w:rsidRPr="00ED1E7D" w:rsidRDefault="00AE43FA" w:rsidP="000C3356">
      <w:pPr>
        <w:keepNext/>
        <w:jc w:val="center"/>
        <w:rPr>
          <w:rFonts w:cs="Times New Roman"/>
        </w:rPr>
      </w:pPr>
      <w:ins w:id="966" w:author="Linh Tran" w:date="2024-07-08T00:24:00Z" w16du:dateUtc="2024-07-07T17:24:00Z">
        <w:r w:rsidRPr="009434EA">
          <w:rPr>
            <w:rFonts w:cs="Times New Roman"/>
            <w:noProof/>
          </w:rPr>
          <w:drawing>
            <wp:inline distT="0" distB="0" distL="114300" distR="114300" wp14:anchorId="3BD11CDB" wp14:editId="39F9DDB1">
              <wp:extent cx="4611370" cy="1765935"/>
              <wp:effectExtent l="0" t="0" r="17780" b="5715"/>
              <wp:docPr id="2"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program code&#10;&#10;Description automatically generated"/>
                      <pic:cNvPicPr>
                        <a:picLocks noChangeAspect="1"/>
                      </pic:cNvPicPr>
                    </pic:nvPicPr>
                    <pic:blipFill>
                      <a:blip r:embed="rId32"/>
                      <a:stretch>
                        <a:fillRect/>
                      </a:stretch>
                    </pic:blipFill>
                    <pic:spPr>
                      <a:xfrm>
                        <a:off x="0" y="0"/>
                        <a:ext cx="4611370" cy="1765935"/>
                      </a:xfrm>
                      <a:prstGeom prst="rect">
                        <a:avLst/>
                      </a:prstGeom>
                      <a:noFill/>
                      <a:ln>
                        <a:noFill/>
                      </a:ln>
                    </pic:spPr>
                  </pic:pic>
                </a:graphicData>
              </a:graphic>
            </wp:inline>
          </w:drawing>
        </w:r>
      </w:ins>
    </w:p>
    <w:p w14:paraId="4067C8EE" w14:textId="29E2D1C9" w:rsidR="00EF363A" w:rsidRPr="00ED1E7D" w:rsidRDefault="000C3356" w:rsidP="000C3356">
      <w:pPr>
        <w:pStyle w:val="Caption"/>
        <w:rPr>
          <w:rFonts w:cs="Times New Roman"/>
          <w:lang w:val="en-US"/>
        </w:rPr>
      </w:pPr>
      <w:bookmarkStart w:id="967" w:name="_Toc171396690"/>
      <w:bookmarkStart w:id="968" w:name="_Toc171516271"/>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1</w:t>
      </w:r>
      <w:r w:rsidRPr="00ED1E7D">
        <w:rPr>
          <w:rFonts w:cs="Times New Roman"/>
          <w:noProof/>
        </w:rPr>
        <w:fldChar w:fldCharType="end"/>
      </w:r>
      <w:r w:rsidR="001E6A57">
        <w:rPr>
          <w:rFonts w:cs="Times New Roman"/>
          <w:noProof/>
        </w:rPr>
        <w:t>:</w:t>
      </w:r>
      <w:r w:rsidRPr="00ED1E7D">
        <w:rPr>
          <w:rFonts w:cs="Times New Roman"/>
          <w:lang w:val="en-US"/>
        </w:rPr>
        <w:t xml:space="preserve"> Cài</w:t>
      </w:r>
      <w:r w:rsidRPr="00ED1E7D">
        <w:rPr>
          <w:rFonts w:cs="Times New Roman"/>
        </w:rPr>
        <w:t xml:space="preserve"> đặt Docker</w:t>
      </w:r>
      <w:bookmarkEnd w:id="967"/>
      <w:bookmarkEnd w:id="968"/>
    </w:p>
    <w:p w14:paraId="18A930E3" w14:textId="48A6C62C" w:rsidR="00AE43FA" w:rsidRPr="009434EA" w:rsidRDefault="00AE43FA" w:rsidP="00241112">
      <w:pPr>
        <w:pStyle w:val="Heading3"/>
        <w:rPr>
          <w:ins w:id="969" w:author="Linh Tran" w:date="2024-07-08T00:24:00Z" w16du:dateUtc="2024-07-07T17:24:00Z"/>
          <w:rFonts w:cs="Times New Roman"/>
        </w:rPr>
      </w:pPr>
      <w:bookmarkStart w:id="970" w:name="_Toc170995478"/>
      <w:bookmarkStart w:id="971" w:name="_Toc171397293"/>
      <w:ins w:id="972" w:author="Linh Tran" w:date="2024-07-08T00:24:00Z" w16du:dateUtc="2024-07-07T17:24:00Z">
        <w:r w:rsidRPr="009434EA">
          <w:rPr>
            <w:rFonts w:cs="Times New Roman"/>
          </w:rPr>
          <w:lastRenderedPageBreak/>
          <w:t>Cài đ</w:t>
        </w:r>
        <w:r w:rsidRPr="00CC087D">
          <w:rPr>
            <w:rFonts w:cs="Times New Roman"/>
          </w:rPr>
          <w:t>ặ</w:t>
        </w:r>
        <w:r w:rsidRPr="00ED1E7D">
          <w:rPr>
            <w:rFonts w:cs="Times New Roman"/>
            <w:rPrChange w:id="973" w:author="Trần Nhựt Linh" w:date="2024-07-08T09:15:00Z" w16du:dateUtc="2024-07-08T02:15:00Z">
              <w:rPr/>
            </w:rPrChange>
          </w:rPr>
          <w:t xml:space="preserve">t Kubernetes </w:t>
        </w:r>
      </w:ins>
      <w:r w:rsidR="00C751F7" w:rsidRPr="00ED1E7D">
        <w:rPr>
          <w:rFonts w:cs="Times New Roman"/>
        </w:rPr>
        <w:t>Cluster</w:t>
      </w:r>
      <w:bookmarkEnd w:id="970"/>
      <w:bookmarkEnd w:id="971"/>
    </w:p>
    <w:p w14:paraId="2DC5241F" w14:textId="25D57231" w:rsidR="00AE43FA" w:rsidRPr="00ED1E7D" w:rsidRDefault="00AE43FA" w:rsidP="00241112">
      <w:pPr>
        <w:pStyle w:val="Heading4"/>
        <w:rPr>
          <w:ins w:id="974" w:author="Linh Tran" w:date="2024-07-08T00:24:00Z" w16du:dateUtc="2024-07-07T17:24:00Z"/>
          <w:rFonts w:cs="Times New Roman"/>
          <w:rPrChange w:id="975" w:author="Trần Nhựt Linh" w:date="2024-07-08T09:15:00Z" w16du:dateUtc="2024-07-08T02:15:00Z">
            <w:rPr>
              <w:ins w:id="976" w:author="Linh Tran" w:date="2024-07-08T00:24:00Z" w16du:dateUtc="2024-07-07T17:24:00Z"/>
            </w:rPr>
          </w:rPrChange>
        </w:rPr>
      </w:pPr>
      <w:ins w:id="977" w:author="Linh Tran" w:date="2024-07-08T00:24:00Z" w16du:dateUtc="2024-07-07T17:24:00Z">
        <w:r w:rsidRPr="00CC087D">
          <w:rPr>
            <w:rFonts w:cs="Times New Roman"/>
          </w:rPr>
          <w:t>C</w:t>
        </w:r>
        <w:r w:rsidRPr="00ED1E7D">
          <w:rPr>
            <w:rFonts w:cs="Times New Roman"/>
            <w:rPrChange w:id="978" w:author="Trần Nhựt Linh" w:date="2024-07-08T09:15:00Z" w16du:dateUtc="2024-07-08T02:15:00Z">
              <w:rPr/>
            </w:rPrChange>
          </w:rPr>
          <w:t>ấu hình các node trong Kubernetes</w:t>
        </w:r>
      </w:ins>
    </w:p>
    <w:tbl>
      <w:tblPr>
        <w:tblStyle w:val="TableGrid"/>
        <w:tblW w:w="0" w:type="auto"/>
        <w:jc w:val="center"/>
        <w:tblLook w:val="04A0" w:firstRow="1" w:lastRow="0" w:firstColumn="1" w:lastColumn="0" w:noHBand="0" w:noVBand="1"/>
      </w:tblPr>
      <w:tblGrid>
        <w:gridCol w:w="1373"/>
        <w:gridCol w:w="1711"/>
        <w:gridCol w:w="1711"/>
        <w:gridCol w:w="1711"/>
      </w:tblGrid>
      <w:tr w:rsidR="00AE43FA" w:rsidRPr="00ED1E7D" w14:paraId="4D326AAC" w14:textId="77777777" w:rsidTr="003A088F">
        <w:trPr>
          <w:trHeight w:val="373"/>
          <w:jc w:val="center"/>
          <w:ins w:id="979" w:author="Linh Tran" w:date="2024-07-08T00:24:00Z"/>
        </w:trPr>
        <w:tc>
          <w:tcPr>
            <w:tcW w:w="1373" w:type="dxa"/>
          </w:tcPr>
          <w:p w14:paraId="7F0780D1" w14:textId="77777777" w:rsidR="00AE43FA" w:rsidRPr="00ED1E7D" w:rsidRDefault="00AE43FA" w:rsidP="00241112">
            <w:pPr>
              <w:spacing w:after="0"/>
              <w:jc w:val="center"/>
              <w:rPr>
                <w:ins w:id="980" w:author="Linh Tran" w:date="2024-07-08T00:24:00Z" w16du:dateUtc="2024-07-07T17:24:00Z"/>
              </w:rPr>
            </w:pPr>
          </w:p>
        </w:tc>
        <w:tc>
          <w:tcPr>
            <w:tcW w:w="1484" w:type="dxa"/>
          </w:tcPr>
          <w:p w14:paraId="5DE5BDAC" w14:textId="77777777" w:rsidR="00AE43FA" w:rsidRPr="00ED1E7D" w:rsidRDefault="00AE43FA" w:rsidP="00241112">
            <w:pPr>
              <w:spacing w:after="0"/>
              <w:jc w:val="center"/>
              <w:rPr>
                <w:ins w:id="981" w:author="Linh Tran" w:date="2024-07-08T00:24:00Z" w16du:dateUtc="2024-07-07T17:24:00Z"/>
              </w:rPr>
            </w:pPr>
            <w:ins w:id="982" w:author="Linh Tran" w:date="2024-07-08T00:24:00Z" w16du:dateUtc="2024-07-07T17:24:00Z">
              <w:r w:rsidRPr="00ED1E7D">
                <w:t>Master node</w:t>
              </w:r>
            </w:ins>
          </w:p>
        </w:tc>
        <w:tc>
          <w:tcPr>
            <w:tcW w:w="1452" w:type="dxa"/>
          </w:tcPr>
          <w:p w14:paraId="51AA511D" w14:textId="77777777" w:rsidR="00AE43FA" w:rsidRPr="00ED1E7D" w:rsidRDefault="00AE43FA" w:rsidP="00241112">
            <w:pPr>
              <w:spacing w:after="0"/>
              <w:jc w:val="center"/>
              <w:rPr>
                <w:ins w:id="983" w:author="Linh Tran" w:date="2024-07-08T00:24:00Z" w16du:dateUtc="2024-07-07T17:24:00Z"/>
              </w:rPr>
            </w:pPr>
            <w:ins w:id="984" w:author="Linh Tran" w:date="2024-07-08T00:24:00Z" w16du:dateUtc="2024-07-07T17:24:00Z">
              <w:r w:rsidRPr="00ED1E7D">
                <w:t>Node 1</w:t>
              </w:r>
            </w:ins>
          </w:p>
        </w:tc>
        <w:tc>
          <w:tcPr>
            <w:tcW w:w="1452" w:type="dxa"/>
          </w:tcPr>
          <w:p w14:paraId="0DF6B961" w14:textId="77777777" w:rsidR="00AE43FA" w:rsidRPr="00ED1E7D" w:rsidRDefault="00AE43FA" w:rsidP="00241112">
            <w:pPr>
              <w:spacing w:after="0"/>
              <w:jc w:val="center"/>
              <w:rPr>
                <w:ins w:id="985" w:author="Linh Tran" w:date="2024-07-08T00:24:00Z" w16du:dateUtc="2024-07-07T17:24:00Z"/>
              </w:rPr>
            </w:pPr>
            <w:ins w:id="986" w:author="Linh Tran" w:date="2024-07-08T00:24:00Z" w16du:dateUtc="2024-07-07T17:24:00Z">
              <w:r w:rsidRPr="00ED1E7D">
                <w:t>Node 2</w:t>
              </w:r>
            </w:ins>
          </w:p>
        </w:tc>
      </w:tr>
      <w:tr w:rsidR="00AE43FA" w:rsidRPr="00ED1E7D" w14:paraId="0C670E38" w14:textId="77777777" w:rsidTr="003A088F">
        <w:trPr>
          <w:trHeight w:val="753"/>
          <w:jc w:val="center"/>
          <w:ins w:id="987" w:author="Linh Tran" w:date="2024-07-08T00:24:00Z"/>
        </w:trPr>
        <w:tc>
          <w:tcPr>
            <w:tcW w:w="1373" w:type="dxa"/>
          </w:tcPr>
          <w:p w14:paraId="22331750" w14:textId="77777777" w:rsidR="00AE43FA" w:rsidRPr="00ED1E7D" w:rsidRDefault="00AE43FA" w:rsidP="00241112">
            <w:pPr>
              <w:spacing w:after="0"/>
              <w:jc w:val="center"/>
              <w:rPr>
                <w:ins w:id="988" w:author="Linh Tran" w:date="2024-07-08T00:24:00Z" w16du:dateUtc="2024-07-07T17:24:00Z"/>
              </w:rPr>
            </w:pPr>
            <w:ins w:id="989" w:author="Linh Tran" w:date="2024-07-08T00:24:00Z" w16du:dateUtc="2024-07-07T17:24:00Z">
              <w:r w:rsidRPr="00ED1E7D">
                <w:t>Hệ điều hành</w:t>
              </w:r>
            </w:ins>
          </w:p>
        </w:tc>
        <w:tc>
          <w:tcPr>
            <w:tcW w:w="1484" w:type="dxa"/>
          </w:tcPr>
          <w:p w14:paraId="1D120ED6" w14:textId="77777777" w:rsidR="00AE43FA" w:rsidRPr="00ED1E7D" w:rsidRDefault="00AE43FA" w:rsidP="00241112">
            <w:pPr>
              <w:spacing w:after="0"/>
              <w:jc w:val="center"/>
              <w:rPr>
                <w:ins w:id="990" w:author="Linh Tran" w:date="2024-07-08T00:24:00Z" w16du:dateUtc="2024-07-07T17:24:00Z"/>
              </w:rPr>
            </w:pPr>
            <w:ins w:id="991" w:author="Linh Tran" w:date="2024-07-08T00:24:00Z" w16du:dateUtc="2024-07-07T17:24:00Z">
              <w:r w:rsidRPr="00ED1E7D">
                <w:t>Ubuntu 22.04 LTS</w:t>
              </w:r>
            </w:ins>
          </w:p>
        </w:tc>
        <w:tc>
          <w:tcPr>
            <w:tcW w:w="1452" w:type="dxa"/>
          </w:tcPr>
          <w:p w14:paraId="58CFF91D" w14:textId="77777777" w:rsidR="00AE43FA" w:rsidRPr="00ED1E7D" w:rsidRDefault="00AE43FA" w:rsidP="00241112">
            <w:pPr>
              <w:spacing w:after="0"/>
              <w:jc w:val="center"/>
              <w:rPr>
                <w:ins w:id="992" w:author="Linh Tran" w:date="2024-07-08T00:24:00Z" w16du:dateUtc="2024-07-07T17:24:00Z"/>
              </w:rPr>
            </w:pPr>
            <w:ins w:id="993" w:author="Linh Tran" w:date="2024-07-08T00:24:00Z" w16du:dateUtc="2024-07-07T17:24:00Z">
              <w:r w:rsidRPr="00ED1E7D">
                <w:t>Ubuntu 22.04 LTS</w:t>
              </w:r>
            </w:ins>
          </w:p>
        </w:tc>
        <w:tc>
          <w:tcPr>
            <w:tcW w:w="1452" w:type="dxa"/>
          </w:tcPr>
          <w:p w14:paraId="3D94B16A" w14:textId="77777777" w:rsidR="00AE43FA" w:rsidRPr="00ED1E7D" w:rsidRDefault="00AE43FA" w:rsidP="00241112">
            <w:pPr>
              <w:spacing w:after="0"/>
              <w:jc w:val="center"/>
              <w:rPr>
                <w:ins w:id="994" w:author="Linh Tran" w:date="2024-07-08T00:24:00Z" w16du:dateUtc="2024-07-07T17:24:00Z"/>
              </w:rPr>
            </w:pPr>
            <w:ins w:id="995" w:author="Linh Tran" w:date="2024-07-08T00:24:00Z" w16du:dateUtc="2024-07-07T17:24:00Z">
              <w:r w:rsidRPr="00ED1E7D">
                <w:t>Ubuntu 22.04 LTS</w:t>
              </w:r>
            </w:ins>
          </w:p>
        </w:tc>
      </w:tr>
      <w:tr w:rsidR="00AE43FA" w:rsidRPr="00ED1E7D" w14:paraId="5911F551" w14:textId="77777777" w:rsidTr="003A088F">
        <w:trPr>
          <w:trHeight w:val="373"/>
          <w:jc w:val="center"/>
          <w:ins w:id="996" w:author="Linh Tran" w:date="2024-07-08T00:24:00Z"/>
        </w:trPr>
        <w:tc>
          <w:tcPr>
            <w:tcW w:w="1373" w:type="dxa"/>
          </w:tcPr>
          <w:p w14:paraId="68994498" w14:textId="77777777" w:rsidR="00AE43FA" w:rsidRPr="00ED1E7D" w:rsidRDefault="00AE43FA" w:rsidP="00241112">
            <w:pPr>
              <w:spacing w:after="0"/>
              <w:jc w:val="center"/>
              <w:rPr>
                <w:ins w:id="997" w:author="Linh Tran" w:date="2024-07-08T00:24:00Z" w16du:dateUtc="2024-07-07T17:24:00Z"/>
              </w:rPr>
            </w:pPr>
            <w:ins w:id="998" w:author="Linh Tran" w:date="2024-07-08T00:24:00Z" w16du:dateUtc="2024-07-07T17:24:00Z">
              <w:r w:rsidRPr="00ED1E7D">
                <w:t>CPU</w:t>
              </w:r>
            </w:ins>
          </w:p>
        </w:tc>
        <w:tc>
          <w:tcPr>
            <w:tcW w:w="1484" w:type="dxa"/>
          </w:tcPr>
          <w:p w14:paraId="5AE97BA5" w14:textId="77777777" w:rsidR="00AE43FA" w:rsidRPr="00ED1E7D" w:rsidRDefault="00AE43FA" w:rsidP="00241112">
            <w:pPr>
              <w:spacing w:after="0"/>
              <w:jc w:val="center"/>
              <w:rPr>
                <w:ins w:id="999" w:author="Linh Tran" w:date="2024-07-08T00:24:00Z" w16du:dateUtc="2024-07-07T17:24:00Z"/>
              </w:rPr>
            </w:pPr>
            <w:ins w:id="1000" w:author="Linh Tran" w:date="2024-07-08T00:24:00Z" w16du:dateUtc="2024-07-07T17:24:00Z">
              <w:r w:rsidRPr="00ED1E7D">
                <w:t>2</w:t>
              </w:r>
            </w:ins>
          </w:p>
        </w:tc>
        <w:tc>
          <w:tcPr>
            <w:tcW w:w="1452" w:type="dxa"/>
          </w:tcPr>
          <w:p w14:paraId="4A394F85" w14:textId="77777777" w:rsidR="00AE43FA" w:rsidRPr="00ED1E7D" w:rsidRDefault="00AE43FA" w:rsidP="00241112">
            <w:pPr>
              <w:spacing w:after="0"/>
              <w:jc w:val="center"/>
              <w:rPr>
                <w:ins w:id="1001" w:author="Linh Tran" w:date="2024-07-08T00:24:00Z" w16du:dateUtc="2024-07-07T17:24:00Z"/>
              </w:rPr>
            </w:pPr>
            <w:ins w:id="1002" w:author="Linh Tran" w:date="2024-07-08T00:24:00Z" w16du:dateUtc="2024-07-07T17:24:00Z">
              <w:r w:rsidRPr="00ED1E7D">
                <w:t>2</w:t>
              </w:r>
            </w:ins>
          </w:p>
        </w:tc>
        <w:tc>
          <w:tcPr>
            <w:tcW w:w="1452" w:type="dxa"/>
          </w:tcPr>
          <w:p w14:paraId="13AC6E59" w14:textId="77777777" w:rsidR="00AE43FA" w:rsidRPr="00ED1E7D" w:rsidRDefault="00AE43FA" w:rsidP="00241112">
            <w:pPr>
              <w:spacing w:after="0"/>
              <w:jc w:val="center"/>
              <w:rPr>
                <w:ins w:id="1003" w:author="Linh Tran" w:date="2024-07-08T00:24:00Z" w16du:dateUtc="2024-07-07T17:24:00Z"/>
              </w:rPr>
            </w:pPr>
            <w:ins w:id="1004" w:author="Linh Tran" w:date="2024-07-08T00:24:00Z" w16du:dateUtc="2024-07-07T17:24:00Z">
              <w:r w:rsidRPr="00ED1E7D">
                <w:t>1</w:t>
              </w:r>
            </w:ins>
          </w:p>
        </w:tc>
      </w:tr>
      <w:tr w:rsidR="00AE43FA" w:rsidRPr="00ED1E7D" w14:paraId="60A734BD" w14:textId="77777777" w:rsidTr="003A088F">
        <w:trPr>
          <w:trHeight w:val="746"/>
          <w:jc w:val="center"/>
          <w:ins w:id="1005" w:author="Linh Tran" w:date="2024-07-08T00:24:00Z"/>
        </w:trPr>
        <w:tc>
          <w:tcPr>
            <w:tcW w:w="1373" w:type="dxa"/>
          </w:tcPr>
          <w:p w14:paraId="20FD0BFB" w14:textId="77777777" w:rsidR="00AE43FA" w:rsidRPr="00ED1E7D" w:rsidRDefault="00AE43FA" w:rsidP="00241112">
            <w:pPr>
              <w:spacing w:after="0"/>
              <w:jc w:val="center"/>
              <w:rPr>
                <w:ins w:id="1006" w:author="Linh Tran" w:date="2024-07-08T00:24:00Z" w16du:dateUtc="2024-07-07T17:24:00Z"/>
              </w:rPr>
            </w:pPr>
            <w:ins w:id="1007" w:author="Linh Tran" w:date="2024-07-08T00:24:00Z" w16du:dateUtc="2024-07-07T17:24:00Z">
              <w:r w:rsidRPr="00ED1E7D">
                <w:t>Bộ nhớ RAM</w:t>
              </w:r>
            </w:ins>
          </w:p>
        </w:tc>
        <w:tc>
          <w:tcPr>
            <w:tcW w:w="1484" w:type="dxa"/>
          </w:tcPr>
          <w:p w14:paraId="26C150B6" w14:textId="77777777" w:rsidR="00AE43FA" w:rsidRPr="00ED1E7D" w:rsidRDefault="00AE43FA" w:rsidP="00241112">
            <w:pPr>
              <w:spacing w:after="0"/>
              <w:jc w:val="center"/>
              <w:rPr>
                <w:ins w:id="1008" w:author="Linh Tran" w:date="2024-07-08T00:24:00Z" w16du:dateUtc="2024-07-07T17:24:00Z"/>
              </w:rPr>
            </w:pPr>
            <w:ins w:id="1009" w:author="Linh Tran" w:date="2024-07-08T00:24:00Z" w16du:dateUtc="2024-07-07T17:24:00Z">
              <w:r w:rsidRPr="00ED1E7D">
                <w:t>4GB</w:t>
              </w:r>
            </w:ins>
          </w:p>
        </w:tc>
        <w:tc>
          <w:tcPr>
            <w:tcW w:w="1452" w:type="dxa"/>
          </w:tcPr>
          <w:p w14:paraId="61421641" w14:textId="77777777" w:rsidR="00AE43FA" w:rsidRPr="00ED1E7D" w:rsidRDefault="00AE43FA" w:rsidP="00241112">
            <w:pPr>
              <w:spacing w:after="0"/>
              <w:jc w:val="center"/>
              <w:rPr>
                <w:ins w:id="1010" w:author="Linh Tran" w:date="2024-07-08T00:24:00Z" w16du:dateUtc="2024-07-07T17:24:00Z"/>
              </w:rPr>
            </w:pPr>
            <w:ins w:id="1011" w:author="Linh Tran" w:date="2024-07-08T00:24:00Z" w16du:dateUtc="2024-07-07T17:24:00Z">
              <w:r w:rsidRPr="00ED1E7D">
                <w:t>4GB</w:t>
              </w:r>
            </w:ins>
          </w:p>
        </w:tc>
        <w:tc>
          <w:tcPr>
            <w:tcW w:w="1452" w:type="dxa"/>
          </w:tcPr>
          <w:p w14:paraId="3F5CA809" w14:textId="77777777" w:rsidR="00AE43FA" w:rsidRPr="00ED1E7D" w:rsidRDefault="00AE43FA" w:rsidP="00241112">
            <w:pPr>
              <w:spacing w:after="0"/>
              <w:jc w:val="center"/>
              <w:rPr>
                <w:ins w:id="1012" w:author="Linh Tran" w:date="2024-07-08T00:24:00Z" w16du:dateUtc="2024-07-07T17:24:00Z"/>
              </w:rPr>
            </w:pPr>
            <w:ins w:id="1013" w:author="Linh Tran" w:date="2024-07-08T00:24:00Z" w16du:dateUtc="2024-07-07T17:24:00Z">
              <w:r w:rsidRPr="00ED1E7D">
                <w:t>2GB</w:t>
              </w:r>
            </w:ins>
          </w:p>
        </w:tc>
      </w:tr>
      <w:tr w:rsidR="00AE43FA" w:rsidRPr="00ED1E7D" w14:paraId="66AA06E1" w14:textId="77777777" w:rsidTr="003A088F">
        <w:trPr>
          <w:trHeight w:val="380"/>
          <w:jc w:val="center"/>
          <w:ins w:id="1014" w:author="Linh Tran" w:date="2024-07-08T00:24:00Z"/>
        </w:trPr>
        <w:tc>
          <w:tcPr>
            <w:tcW w:w="1373" w:type="dxa"/>
          </w:tcPr>
          <w:p w14:paraId="099F1DD7" w14:textId="77777777" w:rsidR="00AE43FA" w:rsidRPr="00ED1E7D" w:rsidRDefault="00AE43FA" w:rsidP="00241112">
            <w:pPr>
              <w:spacing w:after="0"/>
              <w:jc w:val="center"/>
              <w:rPr>
                <w:ins w:id="1015" w:author="Linh Tran" w:date="2024-07-08T00:24:00Z" w16du:dateUtc="2024-07-07T17:24:00Z"/>
              </w:rPr>
            </w:pPr>
            <w:ins w:id="1016" w:author="Linh Tran" w:date="2024-07-08T00:24:00Z" w16du:dateUtc="2024-07-07T17:24:00Z">
              <w:r w:rsidRPr="00ED1E7D">
                <w:t>Ổ cứng</w:t>
              </w:r>
            </w:ins>
          </w:p>
        </w:tc>
        <w:tc>
          <w:tcPr>
            <w:tcW w:w="1484" w:type="dxa"/>
          </w:tcPr>
          <w:p w14:paraId="38487927" w14:textId="77777777" w:rsidR="00AE43FA" w:rsidRPr="00ED1E7D" w:rsidRDefault="00AE43FA" w:rsidP="00241112">
            <w:pPr>
              <w:spacing w:after="0"/>
              <w:jc w:val="center"/>
              <w:rPr>
                <w:ins w:id="1017" w:author="Linh Tran" w:date="2024-07-08T00:24:00Z" w16du:dateUtc="2024-07-07T17:24:00Z"/>
              </w:rPr>
            </w:pPr>
            <w:ins w:id="1018" w:author="Linh Tran" w:date="2024-07-08T00:24:00Z" w16du:dateUtc="2024-07-07T17:24:00Z">
              <w:r w:rsidRPr="00ED1E7D">
                <w:t>30GB</w:t>
              </w:r>
            </w:ins>
          </w:p>
        </w:tc>
        <w:tc>
          <w:tcPr>
            <w:tcW w:w="1452" w:type="dxa"/>
          </w:tcPr>
          <w:p w14:paraId="4F5CA1E9" w14:textId="77777777" w:rsidR="00AE43FA" w:rsidRPr="00ED1E7D" w:rsidRDefault="00AE43FA" w:rsidP="00241112">
            <w:pPr>
              <w:spacing w:after="0"/>
              <w:jc w:val="center"/>
              <w:rPr>
                <w:ins w:id="1019" w:author="Linh Tran" w:date="2024-07-08T00:24:00Z" w16du:dateUtc="2024-07-07T17:24:00Z"/>
              </w:rPr>
            </w:pPr>
            <w:ins w:id="1020" w:author="Linh Tran" w:date="2024-07-08T00:24:00Z" w16du:dateUtc="2024-07-07T17:24:00Z">
              <w:r w:rsidRPr="00ED1E7D">
                <w:t>25GB</w:t>
              </w:r>
            </w:ins>
          </w:p>
        </w:tc>
        <w:tc>
          <w:tcPr>
            <w:tcW w:w="1452" w:type="dxa"/>
          </w:tcPr>
          <w:p w14:paraId="2FBC5232" w14:textId="77777777" w:rsidR="00AE43FA" w:rsidRPr="00ED1E7D" w:rsidRDefault="00AE43FA" w:rsidP="00241112">
            <w:pPr>
              <w:spacing w:after="0"/>
              <w:jc w:val="center"/>
              <w:rPr>
                <w:ins w:id="1021" w:author="Linh Tran" w:date="2024-07-08T00:24:00Z" w16du:dateUtc="2024-07-07T17:24:00Z"/>
              </w:rPr>
            </w:pPr>
            <w:ins w:id="1022" w:author="Linh Tran" w:date="2024-07-08T00:24:00Z" w16du:dateUtc="2024-07-07T17:24:00Z">
              <w:r w:rsidRPr="00ED1E7D">
                <w:t>15GB</w:t>
              </w:r>
            </w:ins>
          </w:p>
        </w:tc>
      </w:tr>
      <w:tr w:rsidR="00AE43FA" w:rsidRPr="00ED1E7D" w14:paraId="56E99B4D" w14:textId="77777777" w:rsidTr="003A088F">
        <w:trPr>
          <w:trHeight w:val="373"/>
          <w:jc w:val="center"/>
          <w:ins w:id="1023" w:author="Linh Tran" w:date="2024-07-08T00:24:00Z"/>
        </w:trPr>
        <w:tc>
          <w:tcPr>
            <w:tcW w:w="1373" w:type="dxa"/>
          </w:tcPr>
          <w:p w14:paraId="23D6C0DA" w14:textId="77777777" w:rsidR="00AE43FA" w:rsidRPr="00ED1E7D" w:rsidRDefault="00AE43FA" w:rsidP="00241112">
            <w:pPr>
              <w:spacing w:after="0"/>
              <w:jc w:val="center"/>
              <w:rPr>
                <w:ins w:id="1024" w:author="Linh Tran" w:date="2024-07-08T00:24:00Z" w16du:dateUtc="2024-07-07T17:24:00Z"/>
              </w:rPr>
            </w:pPr>
            <w:ins w:id="1025" w:author="Linh Tran" w:date="2024-07-08T00:24:00Z" w16du:dateUtc="2024-07-07T17:24:00Z">
              <w:r w:rsidRPr="00ED1E7D">
                <w:t>Địa chỉ IP</w:t>
              </w:r>
            </w:ins>
          </w:p>
        </w:tc>
        <w:tc>
          <w:tcPr>
            <w:tcW w:w="1484" w:type="dxa"/>
          </w:tcPr>
          <w:p w14:paraId="00B1403E" w14:textId="77777777" w:rsidR="00AE43FA" w:rsidRPr="00ED1E7D" w:rsidRDefault="00AE43FA" w:rsidP="00241112">
            <w:pPr>
              <w:spacing w:after="0"/>
              <w:jc w:val="center"/>
              <w:rPr>
                <w:ins w:id="1026" w:author="Linh Tran" w:date="2024-07-08T00:24:00Z" w16du:dateUtc="2024-07-07T17:24:00Z"/>
              </w:rPr>
            </w:pPr>
            <w:ins w:id="1027" w:author="Linh Tran" w:date="2024-07-08T00:24:00Z" w16du:dateUtc="2024-07-07T17:24:00Z">
              <w:r w:rsidRPr="00ED1E7D">
                <w:t>192.168.30.60</w:t>
              </w:r>
            </w:ins>
          </w:p>
        </w:tc>
        <w:tc>
          <w:tcPr>
            <w:tcW w:w="1452" w:type="dxa"/>
          </w:tcPr>
          <w:p w14:paraId="2AFA4438" w14:textId="77777777" w:rsidR="00AE43FA" w:rsidRPr="00ED1E7D" w:rsidRDefault="00AE43FA" w:rsidP="00241112">
            <w:pPr>
              <w:spacing w:after="0"/>
              <w:jc w:val="center"/>
              <w:rPr>
                <w:ins w:id="1028" w:author="Linh Tran" w:date="2024-07-08T00:24:00Z" w16du:dateUtc="2024-07-07T17:24:00Z"/>
              </w:rPr>
            </w:pPr>
            <w:ins w:id="1029" w:author="Linh Tran" w:date="2024-07-08T00:24:00Z" w16du:dateUtc="2024-07-07T17:24:00Z">
              <w:r w:rsidRPr="00ED1E7D">
                <w:t>192.168.30.87</w:t>
              </w:r>
            </w:ins>
          </w:p>
        </w:tc>
        <w:tc>
          <w:tcPr>
            <w:tcW w:w="1452" w:type="dxa"/>
          </w:tcPr>
          <w:p w14:paraId="5E17ECF0" w14:textId="77777777" w:rsidR="00AE43FA" w:rsidRPr="00ED1E7D" w:rsidRDefault="00AE43FA" w:rsidP="00DE5A57">
            <w:pPr>
              <w:keepNext/>
              <w:spacing w:after="0"/>
              <w:jc w:val="center"/>
              <w:rPr>
                <w:ins w:id="1030" w:author="Linh Tran" w:date="2024-07-08T00:24:00Z" w16du:dateUtc="2024-07-07T17:24:00Z"/>
              </w:rPr>
            </w:pPr>
            <w:ins w:id="1031" w:author="Linh Tran" w:date="2024-07-08T00:24:00Z" w16du:dateUtc="2024-07-07T17:24:00Z">
              <w:r w:rsidRPr="00ED1E7D">
                <w:t>192.168.30.89</w:t>
              </w:r>
            </w:ins>
          </w:p>
        </w:tc>
      </w:tr>
    </w:tbl>
    <w:p w14:paraId="4F39B583" w14:textId="1ECF53AF" w:rsidR="00DE5A57" w:rsidRPr="00ED1E7D" w:rsidRDefault="00DE5A57" w:rsidP="00DE5A57">
      <w:pPr>
        <w:pStyle w:val="Caption"/>
        <w:spacing w:line="360" w:lineRule="auto"/>
        <w:rPr>
          <w:rFonts w:cs="Times New Roman"/>
        </w:rPr>
      </w:pPr>
      <w:bookmarkStart w:id="1032" w:name="_Toc171516341"/>
      <w:r w:rsidRPr="00ED1E7D">
        <w:rPr>
          <w:rFonts w:cs="Times New Roman"/>
        </w:rPr>
        <w:t>Bảng 4.</w:t>
      </w:r>
      <w:r w:rsidRPr="00ED1E7D">
        <w:rPr>
          <w:rFonts w:cs="Times New Roman"/>
        </w:rPr>
        <w:fldChar w:fldCharType="begin"/>
      </w:r>
      <w:r w:rsidRPr="00ED1E7D">
        <w:rPr>
          <w:rFonts w:cs="Times New Roman"/>
        </w:rPr>
        <w:instrText xml:space="preserve"> SEQ Bảng_4. \* ARABIC </w:instrText>
      </w:r>
      <w:r w:rsidRPr="00ED1E7D">
        <w:rPr>
          <w:rFonts w:cs="Times New Roman"/>
        </w:rPr>
        <w:fldChar w:fldCharType="separate"/>
      </w:r>
      <w:r w:rsidR="009434EA">
        <w:rPr>
          <w:rFonts w:cs="Times New Roman"/>
          <w:noProof/>
        </w:rPr>
        <w:t>1</w:t>
      </w:r>
      <w:r w:rsidRPr="00ED1E7D">
        <w:rPr>
          <w:rFonts w:cs="Times New Roman"/>
          <w:noProof/>
        </w:rPr>
        <w:fldChar w:fldCharType="end"/>
      </w:r>
      <w:bookmarkStart w:id="1033" w:name="_Toc170995704"/>
      <w:r w:rsidR="001E6A57">
        <w:rPr>
          <w:rFonts w:cs="Times New Roman"/>
          <w:noProof/>
        </w:rPr>
        <w:t>:</w:t>
      </w:r>
      <w:r w:rsidRPr="00ED1E7D">
        <w:rPr>
          <w:rFonts w:cs="Times New Roman"/>
        </w:rPr>
        <w:t xml:space="preserve"> </w:t>
      </w:r>
      <w:ins w:id="1034" w:author="Linh Tran" w:date="2024-07-08T00:24:00Z" w16du:dateUtc="2024-07-07T17:24:00Z">
        <w:r w:rsidRPr="009434EA">
          <w:rPr>
            <w:rFonts w:cs="Times New Roman"/>
          </w:rPr>
          <w:t>C</w:t>
        </w:r>
        <w:r w:rsidRPr="00CC087D">
          <w:rPr>
            <w:rFonts w:cs="Times New Roman"/>
          </w:rPr>
          <w:t>ấ</w:t>
        </w:r>
        <w:r w:rsidRPr="00ED1E7D">
          <w:rPr>
            <w:rFonts w:cs="Times New Roman"/>
            <w:rPrChange w:id="1035" w:author="Trần Nhựt Linh" w:date="2024-07-08T09:15:00Z" w16du:dateUtc="2024-07-08T02:15:00Z">
              <w:rPr/>
            </w:rPrChange>
          </w:rPr>
          <w:t>u hình node trong Kubernetes</w:t>
        </w:r>
      </w:ins>
      <w:bookmarkEnd w:id="1032"/>
      <w:bookmarkEnd w:id="1033"/>
    </w:p>
    <w:p w14:paraId="6AEFCE9B" w14:textId="46968135" w:rsidR="00AE43FA" w:rsidRPr="00ED1E7D" w:rsidRDefault="00AE43FA">
      <w:pPr>
        <w:pStyle w:val="Heading4"/>
        <w:rPr>
          <w:ins w:id="1036" w:author="Linh Tran" w:date="2024-07-08T00:24:00Z" w16du:dateUtc="2024-07-07T17:24:00Z"/>
          <w:rFonts w:cs="Times New Roman"/>
          <w:rPrChange w:id="1037" w:author="Trần Nhựt Linh" w:date="2024-07-08T09:15:00Z" w16du:dateUtc="2024-07-08T02:15:00Z">
            <w:rPr>
              <w:ins w:id="1038" w:author="Linh Tran" w:date="2024-07-08T00:24:00Z" w16du:dateUtc="2024-07-07T17:24:00Z"/>
            </w:rPr>
          </w:rPrChange>
        </w:rPr>
        <w:pPrChange w:id="1039" w:author="Linh Tran" w:date="2024-07-08T00:26:00Z" w16du:dateUtc="2024-07-07T17:26:00Z">
          <w:pPr>
            <w:pStyle w:val="Heading4"/>
            <w:numPr>
              <w:ilvl w:val="2"/>
              <w:numId w:val="62"/>
            </w:numPr>
            <w:tabs>
              <w:tab w:val="num" w:pos="1800"/>
            </w:tabs>
            <w:ind w:left="1800" w:hanging="720"/>
          </w:pPr>
        </w:pPrChange>
      </w:pPr>
      <w:ins w:id="1040" w:author="Linh Tran" w:date="2024-07-08T00:27:00Z" w16du:dateUtc="2024-07-07T17:27:00Z">
        <w:r w:rsidRPr="009434EA">
          <w:rPr>
            <w:rFonts w:cs="Times New Roman"/>
          </w:rPr>
          <w:t>Ti</w:t>
        </w:r>
        <w:r w:rsidRPr="00CC087D">
          <w:rPr>
            <w:rFonts w:cs="Times New Roman"/>
          </w:rPr>
          <w:t>ế</w:t>
        </w:r>
        <w:r w:rsidRPr="00ED1E7D">
          <w:rPr>
            <w:rFonts w:cs="Times New Roman"/>
            <w:rPrChange w:id="1041" w:author="Trần Nhựt Linh" w:date="2024-07-08T09:15:00Z" w16du:dateUtc="2024-07-08T02:15:00Z">
              <w:rPr/>
            </w:rPrChange>
          </w:rPr>
          <w:t>n hành c</w:t>
        </w:r>
      </w:ins>
      <w:ins w:id="1042" w:author="Linh Tran" w:date="2024-07-08T00:24:00Z" w16du:dateUtc="2024-07-07T17:24:00Z">
        <w:r w:rsidRPr="00ED1E7D">
          <w:rPr>
            <w:rFonts w:cs="Times New Roman"/>
            <w:rPrChange w:id="1043" w:author="Trần Nhựt Linh" w:date="2024-07-08T09:15:00Z" w16du:dateUtc="2024-07-08T02:15:00Z">
              <w:rPr/>
            </w:rPrChange>
          </w:rPr>
          <w:t>ài đặt</w:t>
        </w:r>
      </w:ins>
    </w:p>
    <w:p w14:paraId="0CD5EE6C" w14:textId="0523398D" w:rsidR="00AE43FA" w:rsidRPr="009434EA" w:rsidRDefault="00AE43FA" w:rsidP="00241112">
      <w:pPr>
        <w:jc w:val="both"/>
        <w:rPr>
          <w:ins w:id="1044" w:author="Linh Tran" w:date="2024-07-08T00:24:00Z" w16du:dateUtc="2024-07-07T17:24:00Z"/>
          <w:rFonts w:cs="Times New Roman"/>
        </w:rPr>
      </w:pPr>
      <w:ins w:id="1045" w:author="Linh Tran" w:date="2024-07-08T00:24:00Z" w16du:dateUtc="2024-07-07T17:24:00Z">
        <w:r w:rsidRPr="00ED1E7D">
          <w:rPr>
            <w:rFonts w:cs="Times New Roman"/>
            <w:rPrChange w:id="1046" w:author="Trần Nhựt Linh" w:date="2024-07-08T09:15:00Z" w16du:dateUtc="2024-07-08T02:15:00Z">
              <w:rPr/>
            </w:rPrChange>
          </w:rPr>
          <w:t xml:space="preserve">Để dựng một Kubernetes </w:t>
        </w:r>
      </w:ins>
      <w:r w:rsidR="00C751F7" w:rsidRPr="00ED1E7D">
        <w:rPr>
          <w:rFonts w:cs="Times New Roman"/>
        </w:rPr>
        <w:t>Cluster</w:t>
      </w:r>
      <w:ins w:id="1047" w:author="Linh Tran" w:date="2024-07-08T00:24:00Z" w16du:dateUtc="2024-07-07T17:24:00Z">
        <w:r w:rsidRPr="009434EA">
          <w:rPr>
            <w:rFonts w:cs="Times New Roman"/>
          </w:rPr>
          <w:t>, c</w:t>
        </w:r>
        <w:r w:rsidRPr="00CC087D">
          <w:rPr>
            <w:rFonts w:cs="Times New Roman"/>
          </w:rPr>
          <w:t>ầ</w:t>
        </w:r>
        <w:r w:rsidRPr="00ED1E7D">
          <w:rPr>
            <w:rFonts w:cs="Times New Roman"/>
            <w:rPrChange w:id="1048" w:author="Trần Nhựt Linh" w:date="2024-07-08T09:15:00Z" w16du:dateUtc="2024-07-08T02:15:00Z">
              <w:rPr/>
            </w:rPrChange>
          </w:rPr>
          <w:t>n cài đặt công cụ kubeadm</w:t>
        </w:r>
      </w:ins>
      <w:r w:rsidR="00D74AD8" w:rsidRPr="00ED1E7D">
        <w:rPr>
          <w:rFonts w:cs="Times New Roman"/>
        </w:rPr>
        <w:t xml:space="preserve"> thông qua các lệnh</w:t>
      </w:r>
    </w:p>
    <w:p w14:paraId="52FD50E7" w14:textId="77777777" w:rsidR="000C3356" w:rsidRPr="00ED1E7D" w:rsidRDefault="00AE43FA" w:rsidP="000C3356">
      <w:pPr>
        <w:keepNext/>
        <w:jc w:val="center"/>
        <w:rPr>
          <w:rFonts w:cs="Times New Roman"/>
        </w:rPr>
      </w:pPr>
      <w:ins w:id="1049" w:author="Linh Tran" w:date="2024-07-08T00:24:00Z" w16du:dateUtc="2024-07-07T17:24:00Z">
        <w:r w:rsidRPr="009434EA">
          <w:rPr>
            <w:rFonts w:cs="Times New Roman"/>
            <w:noProof/>
          </w:rPr>
          <w:drawing>
            <wp:inline distT="0" distB="0" distL="114300" distR="114300" wp14:anchorId="7EA57916" wp14:editId="2D2338CE">
              <wp:extent cx="3352800" cy="40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stretch>
                        <a:fillRect/>
                      </a:stretch>
                    </pic:blipFill>
                    <pic:spPr>
                      <a:xfrm>
                        <a:off x="0" y="0"/>
                        <a:ext cx="3352800" cy="400050"/>
                      </a:xfrm>
                      <a:prstGeom prst="rect">
                        <a:avLst/>
                      </a:prstGeom>
                      <a:noFill/>
                      <a:ln>
                        <a:noFill/>
                      </a:ln>
                    </pic:spPr>
                  </pic:pic>
                </a:graphicData>
              </a:graphic>
            </wp:inline>
          </w:drawing>
        </w:r>
      </w:ins>
    </w:p>
    <w:p w14:paraId="0D9F87AA" w14:textId="7232D18F" w:rsidR="00EF363A" w:rsidRPr="00ED1E7D" w:rsidRDefault="000C3356" w:rsidP="000C3356">
      <w:pPr>
        <w:pStyle w:val="Caption"/>
        <w:rPr>
          <w:rFonts w:cs="Times New Roman"/>
          <w:lang w:val="en-US"/>
        </w:rPr>
      </w:pPr>
      <w:bookmarkStart w:id="1050" w:name="_Toc171396691"/>
      <w:bookmarkStart w:id="1051" w:name="_Toc171516272"/>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2</w:t>
      </w:r>
      <w:r w:rsidRPr="00ED1E7D">
        <w:rPr>
          <w:rFonts w:cs="Times New Roman"/>
          <w:noProof/>
        </w:rPr>
        <w:fldChar w:fldCharType="end"/>
      </w:r>
      <w:r w:rsidR="001E6A57">
        <w:rPr>
          <w:rFonts w:cs="Times New Roman"/>
          <w:noProof/>
        </w:rPr>
        <w:t>:</w:t>
      </w:r>
      <w:r w:rsidRPr="00ED1E7D">
        <w:rPr>
          <w:rFonts w:cs="Times New Roman"/>
          <w:lang w:val="en-US"/>
        </w:rPr>
        <w:t xml:space="preserve"> </w:t>
      </w:r>
      <w:r w:rsidRPr="00ED1E7D">
        <w:rPr>
          <w:rFonts w:cs="Times New Roman"/>
        </w:rPr>
        <w:t>Cài đặt containerd</w:t>
      </w:r>
      <w:bookmarkEnd w:id="1050"/>
      <w:bookmarkEnd w:id="1051"/>
    </w:p>
    <w:p w14:paraId="64F7F338" w14:textId="77777777" w:rsidR="000C3356" w:rsidRPr="00ED1E7D" w:rsidRDefault="00AE43FA" w:rsidP="000C3356">
      <w:pPr>
        <w:keepNext/>
        <w:jc w:val="center"/>
        <w:rPr>
          <w:rFonts w:cs="Times New Roman"/>
        </w:rPr>
      </w:pPr>
      <w:ins w:id="1052" w:author="Linh Tran" w:date="2024-07-08T00:24:00Z" w16du:dateUtc="2024-07-07T17:24:00Z">
        <w:r w:rsidRPr="009434EA">
          <w:rPr>
            <w:rFonts w:cs="Times New Roman"/>
            <w:noProof/>
          </w:rPr>
          <w:drawing>
            <wp:inline distT="0" distB="0" distL="114300" distR="114300" wp14:anchorId="3B46FB65" wp14:editId="2D273340">
              <wp:extent cx="4727575" cy="478155"/>
              <wp:effectExtent l="0" t="0" r="1587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4"/>
                      <a:stretch>
                        <a:fillRect/>
                      </a:stretch>
                    </pic:blipFill>
                    <pic:spPr>
                      <a:xfrm>
                        <a:off x="0" y="0"/>
                        <a:ext cx="4727575" cy="478155"/>
                      </a:xfrm>
                      <a:prstGeom prst="rect">
                        <a:avLst/>
                      </a:prstGeom>
                      <a:noFill/>
                      <a:ln>
                        <a:noFill/>
                      </a:ln>
                    </pic:spPr>
                  </pic:pic>
                </a:graphicData>
              </a:graphic>
            </wp:inline>
          </w:drawing>
        </w:r>
      </w:ins>
    </w:p>
    <w:p w14:paraId="3ED74097" w14:textId="2CE59DE7" w:rsidR="00EF363A" w:rsidRPr="00ED1E7D" w:rsidRDefault="000C3356" w:rsidP="000C3356">
      <w:pPr>
        <w:pStyle w:val="Caption"/>
        <w:rPr>
          <w:rFonts w:cs="Times New Roman"/>
        </w:rPr>
      </w:pPr>
      <w:bookmarkStart w:id="1053" w:name="_Toc171396692"/>
      <w:bookmarkStart w:id="1054" w:name="_Toc171516273"/>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3</w:t>
      </w:r>
      <w:r w:rsidRPr="00ED1E7D">
        <w:rPr>
          <w:rFonts w:cs="Times New Roman"/>
          <w:noProof/>
        </w:rPr>
        <w:fldChar w:fldCharType="end"/>
      </w:r>
      <w:r w:rsidR="001E6A57">
        <w:rPr>
          <w:rFonts w:cs="Times New Roman"/>
          <w:noProof/>
        </w:rPr>
        <w:t>:</w:t>
      </w:r>
      <w:r w:rsidRPr="00ED1E7D">
        <w:rPr>
          <w:rFonts w:cs="Times New Roman"/>
        </w:rPr>
        <w:t xml:space="preserve"> </w:t>
      </w:r>
      <w:ins w:id="1055" w:author="Linh Tran" w:date="2024-07-08T00:24:00Z" w16du:dateUtc="2024-07-07T17:24:00Z">
        <w:r w:rsidRPr="009434EA">
          <w:rPr>
            <w:rFonts w:cs="Times New Roman"/>
          </w:rPr>
          <w:t>T</w:t>
        </w:r>
        <w:r w:rsidRPr="00CC087D">
          <w:rPr>
            <w:rFonts w:cs="Times New Roman"/>
          </w:rPr>
          <w:t>ạ</w:t>
        </w:r>
        <w:r w:rsidRPr="00ED1E7D">
          <w:rPr>
            <w:rFonts w:cs="Times New Roman"/>
            <w:rPrChange w:id="1056" w:author="Trần Nhựt Linh" w:date="2024-07-08T09:15:00Z" w16du:dateUtc="2024-07-08T02:15:00Z">
              <w:rPr/>
            </w:rPrChange>
          </w:rPr>
          <w:t>o file containerd config</w:t>
        </w:r>
      </w:ins>
      <w:bookmarkEnd w:id="1053"/>
      <w:bookmarkEnd w:id="1054"/>
    </w:p>
    <w:p w14:paraId="41F287DA" w14:textId="1666D8F9" w:rsidR="00AE43FA" w:rsidRPr="00ED1E7D" w:rsidRDefault="00AE43FA" w:rsidP="00241112">
      <w:pPr>
        <w:jc w:val="both"/>
        <w:rPr>
          <w:ins w:id="1057" w:author="Linh Tran" w:date="2024-07-08T00:24:00Z" w16du:dateUtc="2024-07-07T17:24:00Z"/>
          <w:rFonts w:cs="Times New Roman"/>
          <w:rPrChange w:id="1058" w:author="Trần Nhựt Linh" w:date="2024-07-08T09:15:00Z" w16du:dateUtc="2024-07-08T02:15:00Z">
            <w:rPr>
              <w:ins w:id="1059" w:author="Linh Tran" w:date="2024-07-08T00:24:00Z" w16du:dateUtc="2024-07-07T17:24:00Z"/>
            </w:rPr>
          </w:rPrChange>
        </w:rPr>
      </w:pPr>
      <w:ins w:id="1060" w:author="Linh Tran" w:date="2024-07-08T00:24:00Z" w16du:dateUtc="2024-07-07T17:24:00Z">
        <w:r w:rsidRPr="009434EA">
          <w:rPr>
            <w:rFonts w:cs="Times New Roman"/>
          </w:rPr>
          <w:t>Ch</w:t>
        </w:r>
        <w:r w:rsidRPr="00CC087D">
          <w:rPr>
            <w:rFonts w:cs="Times New Roman"/>
          </w:rPr>
          <w:t>ỉ</w:t>
        </w:r>
        <w:r w:rsidRPr="00ED1E7D">
          <w:rPr>
            <w:rFonts w:cs="Times New Roman"/>
            <w:rPrChange w:id="1061" w:author="Trần Nhựt Linh" w:date="2024-07-08T09:15:00Z" w16du:dateUtc="2024-07-08T02:15:00Z">
              <w:rPr/>
            </w:rPrChange>
          </w:rPr>
          <w:t>nh sửa file containerd config, thay đổi giá trị của biến “SystemdCgroup” thành true</w:t>
        </w:r>
      </w:ins>
    </w:p>
    <w:p w14:paraId="7B39CDBD" w14:textId="77777777" w:rsidR="000C3356" w:rsidRPr="00ED1E7D" w:rsidRDefault="00AE43FA" w:rsidP="000C3356">
      <w:pPr>
        <w:keepNext/>
        <w:jc w:val="center"/>
        <w:rPr>
          <w:rFonts w:cs="Times New Roman"/>
        </w:rPr>
      </w:pPr>
      <w:ins w:id="1062" w:author="Linh Tran" w:date="2024-07-08T00:24:00Z" w16du:dateUtc="2024-07-07T17:24:00Z">
        <w:r w:rsidRPr="009434EA">
          <w:rPr>
            <w:rFonts w:cs="Times New Roman"/>
            <w:noProof/>
          </w:rPr>
          <w:drawing>
            <wp:inline distT="0" distB="0" distL="114300" distR="114300" wp14:anchorId="53E5E4C2" wp14:editId="3585BD65">
              <wp:extent cx="3810000" cy="333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stretch>
                        <a:fillRect/>
                      </a:stretch>
                    </pic:blipFill>
                    <pic:spPr>
                      <a:xfrm>
                        <a:off x="0" y="0"/>
                        <a:ext cx="3810000" cy="333375"/>
                      </a:xfrm>
                      <a:prstGeom prst="rect">
                        <a:avLst/>
                      </a:prstGeom>
                      <a:noFill/>
                      <a:ln>
                        <a:noFill/>
                      </a:ln>
                    </pic:spPr>
                  </pic:pic>
                </a:graphicData>
              </a:graphic>
            </wp:inline>
          </w:drawing>
        </w:r>
      </w:ins>
    </w:p>
    <w:p w14:paraId="6F8E7E57" w14:textId="6EA54B42" w:rsidR="00EF363A" w:rsidRPr="00ED1E7D" w:rsidRDefault="000C3356" w:rsidP="000C3356">
      <w:pPr>
        <w:pStyle w:val="Caption"/>
        <w:rPr>
          <w:rFonts w:cs="Times New Roman"/>
        </w:rPr>
      </w:pPr>
      <w:bookmarkStart w:id="1063" w:name="_Toc171396693"/>
      <w:bookmarkStart w:id="1064" w:name="_Toc171516274"/>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4</w:t>
      </w:r>
      <w:r w:rsidRPr="00ED1E7D">
        <w:rPr>
          <w:rFonts w:cs="Times New Roman"/>
          <w:noProof/>
        </w:rPr>
        <w:fldChar w:fldCharType="end"/>
      </w:r>
      <w:r w:rsidR="001E6A57">
        <w:rPr>
          <w:rFonts w:cs="Times New Roman"/>
          <w:noProof/>
        </w:rPr>
        <w:t>:</w:t>
      </w:r>
      <w:r w:rsidRPr="00ED1E7D">
        <w:rPr>
          <w:rFonts w:cs="Times New Roman"/>
        </w:rPr>
        <w:t xml:space="preserve"> Nano config file</w:t>
      </w:r>
      <w:bookmarkEnd w:id="1063"/>
      <w:bookmarkEnd w:id="1064"/>
    </w:p>
    <w:p w14:paraId="349BEA95" w14:textId="77777777" w:rsidR="000C3356" w:rsidRPr="00ED1E7D" w:rsidRDefault="00AE43FA" w:rsidP="000C3356">
      <w:pPr>
        <w:keepNext/>
        <w:jc w:val="center"/>
        <w:rPr>
          <w:rFonts w:cs="Times New Roman"/>
        </w:rPr>
      </w:pPr>
      <w:ins w:id="1065" w:author="Linh Tran" w:date="2024-07-08T00:24:00Z" w16du:dateUtc="2024-07-07T17:24:00Z">
        <w:r w:rsidRPr="009434EA">
          <w:rPr>
            <w:rFonts w:cs="Times New Roman"/>
            <w:noProof/>
          </w:rPr>
          <w:lastRenderedPageBreak/>
          <w:drawing>
            <wp:inline distT="0" distB="0" distL="114300" distR="114300" wp14:anchorId="66BF9A24" wp14:editId="0D40F92B">
              <wp:extent cx="3106420" cy="1915795"/>
              <wp:effectExtent l="0" t="0" r="17780" b="8255"/>
              <wp:docPr id="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rogram&#10;&#10;Description automatically generated"/>
                      <pic:cNvPicPr>
                        <a:picLocks noChangeAspect="1"/>
                      </pic:cNvPicPr>
                    </pic:nvPicPr>
                    <pic:blipFill>
                      <a:blip r:embed="rId36"/>
                      <a:stretch>
                        <a:fillRect/>
                      </a:stretch>
                    </pic:blipFill>
                    <pic:spPr>
                      <a:xfrm>
                        <a:off x="0" y="0"/>
                        <a:ext cx="3106420" cy="1915795"/>
                      </a:xfrm>
                      <a:prstGeom prst="rect">
                        <a:avLst/>
                      </a:prstGeom>
                      <a:noFill/>
                      <a:ln>
                        <a:noFill/>
                      </a:ln>
                    </pic:spPr>
                  </pic:pic>
                </a:graphicData>
              </a:graphic>
            </wp:inline>
          </w:drawing>
        </w:r>
      </w:ins>
    </w:p>
    <w:p w14:paraId="6C0840CC" w14:textId="34CDF42F" w:rsidR="00AE43FA" w:rsidRPr="00ED1E7D" w:rsidRDefault="000C3356" w:rsidP="000C3356">
      <w:pPr>
        <w:pStyle w:val="Caption"/>
        <w:rPr>
          <w:ins w:id="1066" w:author="Linh Tran" w:date="2024-07-08T00:24:00Z" w16du:dateUtc="2024-07-07T17:24:00Z"/>
          <w:rFonts w:cs="Times New Roman"/>
          <w:lang w:val="en-US"/>
          <w:rPrChange w:id="1067" w:author="Trần Nhựt Linh" w:date="2024-07-08T09:15:00Z" w16du:dateUtc="2024-07-08T02:15:00Z">
            <w:rPr>
              <w:ins w:id="1068" w:author="Linh Tran" w:date="2024-07-08T00:24:00Z" w16du:dateUtc="2024-07-07T17:24:00Z"/>
            </w:rPr>
          </w:rPrChange>
        </w:rPr>
      </w:pPr>
      <w:bookmarkStart w:id="1069" w:name="_Toc171396694"/>
      <w:bookmarkStart w:id="1070" w:name="_Toc171516275"/>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5</w:t>
      </w:r>
      <w:r w:rsidRPr="00ED1E7D">
        <w:rPr>
          <w:rFonts w:cs="Times New Roman"/>
          <w:noProof/>
        </w:rPr>
        <w:fldChar w:fldCharType="end"/>
      </w:r>
      <w:r w:rsidR="001E6A57">
        <w:rPr>
          <w:rFonts w:cs="Times New Roman"/>
          <w:noProof/>
        </w:rPr>
        <w:t>:</w:t>
      </w:r>
      <w:r w:rsidRPr="00ED1E7D">
        <w:rPr>
          <w:rFonts w:cs="Times New Roman"/>
          <w:lang w:val="en-US"/>
        </w:rPr>
        <w:t xml:space="preserve"> </w:t>
      </w:r>
      <w:ins w:id="1071" w:author="Linh Tran" w:date="2024-07-08T00:24:00Z" w16du:dateUtc="2024-07-07T17:24:00Z">
        <w:r w:rsidRPr="009434EA">
          <w:rPr>
            <w:rFonts w:cs="Times New Roman"/>
          </w:rPr>
          <w:t>Đ</w:t>
        </w:r>
        <w:r w:rsidRPr="00CC087D">
          <w:rPr>
            <w:rFonts w:cs="Times New Roman"/>
          </w:rPr>
          <w:t>ổ</w:t>
        </w:r>
        <w:r w:rsidRPr="00ED1E7D">
          <w:rPr>
            <w:rFonts w:cs="Times New Roman"/>
            <w:rPrChange w:id="1072" w:author="Trần Nhựt Linh" w:date="2024-07-08T09:15:00Z" w16du:dateUtc="2024-07-08T02:15:00Z">
              <w:rPr/>
            </w:rPrChange>
          </w:rPr>
          <w:t>i giá trị biến SystemdCgroup</w:t>
        </w:r>
        <w:bookmarkEnd w:id="1069"/>
        <w:bookmarkEnd w:id="1070"/>
      </w:ins>
    </w:p>
    <w:p w14:paraId="21D370CB" w14:textId="77777777" w:rsidR="000C3356" w:rsidRPr="00ED1E7D" w:rsidRDefault="00AE43FA" w:rsidP="000C3356">
      <w:pPr>
        <w:keepNext/>
        <w:jc w:val="center"/>
        <w:rPr>
          <w:rFonts w:cs="Times New Roman"/>
        </w:rPr>
      </w:pPr>
      <w:ins w:id="1073" w:author="Linh Tran" w:date="2024-07-08T00:24:00Z" w16du:dateUtc="2024-07-07T17:24:00Z">
        <w:r w:rsidRPr="009434EA">
          <w:rPr>
            <w:rFonts w:cs="Times New Roman"/>
            <w:noProof/>
          </w:rPr>
          <w:drawing>
            <wp:inline distT="0" distB="0" distL="114300" distR="114300" wp14:anchorId="2E2C0D47" wp14:editId="6B06186F">
              <wp:extent cx="3228975" cy="271145"/>
              <wp:effectExtent l="0" t="0" r="9525"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7"/>
                      <a:srcRect t="16275"/>
                      <a:stretch>
                        <a:fillRect/>
                      </a:stretch>
                    </pic:blipFill>
                    <pic:spPr>
                      <a:xfrm>
                        <a:off x="0" y="0"/>
                        <a:ext cx="3228975" cy="271145"/>
                      </a:xfrm>
                      <a:prstGeom prst="rect">
                        <a:avLst/>
                      </a:prstGeom>
                      <a:noFill/>
                      <a:ln>
                        <a:noFill/>
                      </a:ln>
                    </pic:spPr>
                  </pic:pic>
                </a:graphicData>
              </a:graphic>
            </wp:inline>
          </w:drawing>
        </w:r>
      </w:ins>
    </w:p>
    <w:p w14:paraId="18A137DA" w14:textId="72B2FAD8" w:rsidR="00AE43FA" w:rsidRPr="00ED1E7D" w:rsidRDefault="000C3356" w:rsidP="000C3356">
      <w:pPr>
        <w:pStyle w:val="Caption"/>
        <w:rPr>
          <w:ins w:id="1074" w:author="Linh Tran" w:date="2024-07-08T00:24:00Z" w16du:dateUtc="2024-07-07T17:24:00Z"/>
          <w:rFonts w:cs="Times New Roman"/>
          <w:rPrChange w:id="1075" w:author="Trần Nhựt Linh" w:date="2024-07-08T09:15:00Z" w16du:dateUtc="2024-07-08T02:15:00Z">
            <w:rPr>
              <w:ins w:id="1076" w:author="Linh Tran" w:date="2024-07-08T00:24:00Z" w16du:dateUtc="2024-07-07T17:24:00Z"/>
            </w:rPr>
          </w:rPrChange>
        </w:rPr>
      </w:pPr>
      <w:bookmarkStart w:id="1077" w:name="_Toc171396695"/>
      <w:bookmarkStart w:id="1078" w:name="_Toc171516276"/>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6</w:t>
      </w:r>
      <w:r w:rsidRPr="00ED1E7D">
        <w:rPr>
          <w:rFonts w:cs="Times New Roman"/>
          <w:noProof/>
        </w:rPr>
        <w:fldChar w:fldCharType="end"/>
      </w:r>
      <w:r w:rsidR="001E6A57">
        <w:rPr>
          <w:rFonts w:cs="Times New Roman"/>
          <w:noProof/>
        </w:rPr>
        <w:t>:</w:t>
      </w:r>
      <w:r w:rsidRPr="00ED1E7D">
        <w:rPr>
          <w:rFonts w:cs="Times New Roman"/>
        </w:rPr>
        <w:t xml:space="preserve"> </w:t>
      </w:r>
      <w:ins w:id="1079" w:author="Linh Tran" w:date="2024-07-08T00:24:00Z" w16du:dateUtc="2024-07-07T17:24:00Z">
        <w:r w:rsidRPr="009434EA">
          <w:rPr>
            <w:rFonts w:cs="Times New Roman"/>
          </w:rPr>
          <w:t>Kh</w:t>
        </w:r>
        <w:r w:rsidRPr="00CC087D">
          <w:rPr>
            <w:rFonts w:cs="Times New Roman"/>
          </w:rPr>
          <w:t>ở</w:t>
        </w:r>
        <w:r w:rsidRPr="00ED1E7D">
          <w:rPr>
            <w:rFonts w:cs="Times New Roman"/>
            <w:rPrChange w:id="1080" w:author="Trần Nhựt Linh" w:date="2024-07-08T09:15:00Z" w16du:dateUtc="2024-07-08T02:15:00Z">
              <w:rPr/>
            </w:rPrChange>
          </w:rPr>
          <w:t>i động lại containerd</w:t>
        </w:r>
        <w:bookmarkEnd w:id="1077"/>
        <w:bookmarkEnd w:id="1078"/>
      </w:ins>
    </w:p>
    <w:p w14:paraId="554748C3" w14:textId="77777777" w:rsidR="000C3356" w:rsidRPr="00ED1E7D" w:rsidRDefault="00AE43FA" w:rsidP="000C3356">
      <w:pPr>
        <w:keepNext/>
        <w:jc w:val="center"/>
        <w:rPr>
          <w:rFonts w:cs="Times New Roman"/>
        </w:rPr>
      </w:pPr>
      <w:ins w:id="1081" w:author="Linh Tran" w:date="2024-07-08T00:24:00Z" w16du:dateUtc="2024-07-07T17:24:00Z">
        <w:r w:rsidRPr="009434EA">
          <w:rPr>
            <w:rFonts w:cs="Times New Roman"/>
            <w:noProof/>
          </w:rPr>
          <w:drawing>
            <wp:inline distT="0" distB="0" distL="114300" distR="114300" wp14:anchorId="63E44AA4" wp14:editId="10A3954E">
              <wp:extent cx="4817110" cy="1672590"/>
              <wp:effectExtent l="0" t="0" r="2540" b="3810"/>
              <wp:docPr id="11" name="Picture 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program code&#10;&#10;Description automatically generated"/>
                      <pic:cNvPicPr>
                        <a:picLocks noChangeAspect="1"/>
                      </pic:cNvPicPr>
                    </pic:nvPicPr>
                    <pic:blipFill>
                      <a:blip r:embed="rId38"/>
                      <a:stretch>
                        <a:fillRect/>
                      </a:stretch>
                    </pic:blipFill>
                    <pic:spPr>
                      <a:xfrm>
                        <a:off x="0" y="0"/>
                        <a:ext cx="4817110" cy="1672590"/>
                      </a:xfrm>
                      <a:prstGeom prst="rect">
                        <a:avLst/>
                      </a:prstGeom>
                      <a:noFill/>
                      <a:ln>
                        <a:noFill/>
                      </a:ln>
                    </pic:spPr>
                  </pic:pic>
                </a:graphicData>
              </a:graphic>
            </wp:inline>
          </w:drawing>
        </w:r>
      </w:ins>
    </w:p>
    <w:p w14:paraId="494FB414" w14:textId="6A528ED3" w:rsidR="00923F66" w:rsidRPr="00ED1E7D" w:rsidRDefault="000C3356" w:rsidP="000C3356">
      <w:pPr>
        <w:pStyle w:val="Caption"/>
        <w:rPr>
          <w:rFonts w:cs="Times New Roman"/>
        </w:rPr>
      </w:pPr>
      <w:bookmarkStart w:id="1082" w:name="_Toc171396696"/>
      <w:bookmarkStart w:id="1083" w:name="_Toc171516277"/>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7</w:t>
      </w:r>
      <w:r w:rsidRPr="00ED1E7D">
        <w:rPr>
          <w:rFonts w:cs="Times New Roman"/>
          <w:noProof/>
        </w:rPr>
        <w:fldChar w:fldCharType="end"/>
      </w:r>
      <w:r w:rsidR="001E6A57">
        <w:rPr>
          <w:rFonts w:cs="Times New Roman"/>
          <w:noProof/>
        </w:rPr>
        <w:t>:</w:t>
      </w:r>
      <w:r w:rsidRPr="00ED1E7D">
        <w:rPr>
          <w:rFonts w:cs="Times New Roman"/>
        </w:rPr>
        <w:t xml:space="preserve"> Lệnh cài đặt kubeadm</w:t>
      </w:r>
      <w:bookmarkEnd w:id="1082"/>
      <w:bookmarkEnd w:id="1083"/>
    </w:p>
    <w:p w14:paraId="458910DB" w14:textId="7B3934BC" w:rsidR="00AE43FA" w:rsidRPr="00CC087D" w:rsidRDefault="00AE43FA" w:rsidP="00241112">
      <w:pPr>
        <w:jc w:val="both"/>
        <w:rPr>
          <w:ins w:id="1084" w:author="Linh Tran" w:date="2024-07-08T00:24:00Z" w16du:dateUtc="2024-07-07T17:24:00Z"/>
          <w:rFonts w:cs="Times New Roman"/>
        </w:rPr>
      </w:pPr>
      <w:ins w:id="1085" w:author="Linh Tran" w:date="2024-07-08T00:24:00Z" w16du:dateUtc="2024-07-07T17:24:00Z">
        <w:r w:rsidRPr="009434EA">
          <w:rPr>
            <w:rFonts w:cs="Times New Roman"/>
          </w:rPr>
          <w:t>Kh</w:t>
        </w:r>
        <w:r w:rsidRPr="00CC087D">
          <w:rPr>
            <w:rFonts w:cs="Times New Roman"/>
          </w:rPr>
          <w:t>ở</w:t>
        </w:r>
        <w:r w:rsidRPr="00ED1E7D">
          <w:rPr>
            <w:rFonts w:cs="Times New Roman"/>
            <w:rPrChange w:id="1086" w:author="Trần Nhựt Linh" w:date="2024-07-08T09:15:00Z" w16du:dateUtc="2024-07-08T02:15:00Z">
              <w:rPr/>
            </w:rPrChange>
          </w:rPr>
          <w:t xml:space="preserve">i tạo </w:t>
        </w:r>
      </w:ins>
      <w:r w:rsidR="00C751F7" w:rsidRPr="00ED1E7D">
        <w:rPr>
          <w:rFonts w:cs="Times New Roman"/>
        </w:rPr>
        <w:t>Cluster</w:t>
      </w:r>
      <w:ins w:id="1087" w:author="Linh Tran" w:date="2024-07-08T00:24:00Z" w16du:dateUtc="2024-07-07T17:24:00Z">
        <w:r w:rsidRPr="009434EA">
          <w:rPr>
            <w:rFonts w:cs="Times New Roman"/>
          </w:rPr>
          <w:t xml:space="preserve"> trên Master node</w:t>
        </w:r>
      </w:ins>
    </w:p>
    <w:p w14:paraId="1041D05F" w14:textId="77777777" w:rsidR="000C3356" w:rsidRPr="00ED1E7D" w:rsidRDefault="00AE43FA" w:rsidP="000C3356">
      <w:pPr>
        <w:keepNext/>
        <w:jc w:val="center"/>
        <w:rPr>
          <w:rFonts w:cs="Times New Roman"/>
        </w:rPr>
      </w:pPr>
      <w:ins w:id="1088" w:author="Linh Tran" w:date="2024-07-08T00:24:00Z" w16du:dateUtc="2024-07-07T17:24:00Z">
        <w:r w:rsidRPr="009434EA">
          <w:rPr>
            <w:rFonts w:cs="Times New Roman"/>
            <w:noProof/>
          </w:rPr>
          <w:drawing>
            <wp:inline distT="0" distB="0" distL="114300" distR="114300" wp14:anchorId="50A87DE3" wp14:editId="2691CEE3">
              <wp:extent cx="4744720" cy="638810"/>
              <wp:effectExtent l="0" t="0" r="17780" b="8890"/>
              <wp:docPr id="15" name="Picture 14"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omputer screen shot&#10;&#10;Description automatically generated"/>
                      <pic:cNvPicPr>
                        <a:picLocks noChangeAspect="1"/>
                      </pic:cNvPicPr>
                    </pic:nvPicPr>
                    <pic:blipFill>
                      <a:blip r:embed="rId39"/>
                      <a:stretch>
                        <a:fillRect/>
                      </a:stretch>
                    </pic:blipFill>
                    <pic:spPr>
                      <a:xfrm>
                        <a:off x="0" y="0"/>
                        <a:ext cx="4744720" cy="638810"/>
                      </a:xfrm>
                      <a:prstGeom prst="rect">
                        <a:avLst/>
                      </a:prstGeom>
                      <a:noFill/>
                      <a:ln>
                        <a:noFill/>
                      </a:ln>
                    </pic:spPr>
                  </pic:pic>
                </a:graphicData>
              </a:graphic>
            </wp:inline>
          </w:drawing>
        </w:r>
      </w:ins>
    </w:p>
    <w:p w14:paraId="44854D34" w14:textId="745CE254" w:rsidR="00923F66" w:rsidRPr="00ED1E7D" w:rsidRDefault="000C3356" w:rsidP="000C3356">
      <w:pPr>
        <w:pStyle w:val="Caption"/>
        <w:rPr>
          <w:rFonts w:cs="Times New Roman"/>
        </w:rPr>
      </w:pPr>
      <w:bookmarkStart w:id="1089" w:name="_Toc171396697"/>
      <w:bookmarkStart w:id="1090" w:name="_Toc171516278"/>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8</w:t>
      </w:r>
      <w:r w:rsidRPr="00ED1E7D">
        <w:rPr>
          <w:rFonts w:cs="Times New Roman"/>
          <w:noProof/>
        </w:rPr>
        <w:fldChar w:fldCharType="end"/>
      </w:r>
      <w:r w:rsidR="001E6A57">
        <w:rPr>
          <w:rFonts w:cs="Times New Roman"/>
          <w:noProof/>
        </w:rPr>
        <w:t>:</w:t>
      </w:r>
      <w:r w:rsidRPr="00ED1E7D">
        <w:rPr>
          <w:rFonts w:cs="Times New Roman"/>
        </w:rPr>
        <w:t xml:space="preserve"> </w:t>
      </w:r>
      <w:ins w:id="1091" w:author="Linh Tran" w:date="2024-07-08T00:24:00Z" w16du:dateUtc="2024-07-07T17:24:00Z">
        <w:r w:rsidRPr="009434EA">
          <w:rPr>
            <w:rFonts w:cs="Times New Roman"/>
          </w:rPr>
          <w:t>L</w:t>
        </w:r>
        <w:r w:rsidRPr="00CC087D">
          <w:rPr>
            <w:rFonts w:cs="Times New Roman"/>
          </w:rPr>
          <w:t>ệ</w:t>
        </w:r>
        <w:r w:rsidRPr="00ED1E7D">
          <w:rPr>
            <w:rFonts w:cs="Times New Roman"/>
            <w:rPrChange w:id="1092" w:author="Trần Nhựt Linh" w:date="2024-07-08T09:15:00Z" w16du:dateUtc="2024-07-08T02:15:00Z">
              <w:rPr/>
            </w:rPrChange>
          </w:rPr>
          <w:t xml:space="preserve">nh khởi tạo </w:t>
        </w:r>
      </w:ins>
      <w:r w:rsidRPr="00ED1E7D">
        <w:rPr>
          <w:rFonts w:cs="Times New Roman"/>
        </w:rPr>
        <w:t>Cluster</w:t>
      </w:r>
      <w:bookmarkEnd w:id="1089"/>
      <w:bookmarkEnd w:id="1090"/>
    </w:p>
    <w:p w14:paraId="04B72A5D" w14:textId="77777777" w:rsidR="00923F66" w:rsidRPr="00ED1E7D" w:rsidRDefault="00AE43FA" w:rsidP="00241112">
      <w:pPr>
        <w:jc w:val="both"/>
        <w:rPr>
          <w:rFonts w:cs="Times New Roman"/>
        </w:rPr>
      </w:pPr>
      <w:ins w:id="1093" w:author="Linh Tran" w:date="2024-07-08T00:24:00Z" w16du:dateUtc="2024-07-07T17:24:00Z">
        <w:r w:rsidRPr="009434EA">
          <w:rPr>
            <w:rFonts w:cs="Times New Roman"/>
          </w:rPr>
          <w:t>T</w:t>
        </w:r>
        <w:r w:rsidRPr="00CC087D">
          <w:rPr>
            <w:rFonts w:cs="Times New Roman"/>
          </w:rPr>
          <w:t>ừ</w:t>
        </w:r>
        <w:r w:rsidRPr="00ED1E7D">
          <w:rPr>
            <w:rFonts w:cs="Times New Roman"/>
            <w:rPrChange w:id="1094" w:author="Trần Nhựt Linh" w:date="2024-07-08T09:15:00Z" w16du:dateUtc="2024-07-08T02:15:00Z">
              <w:rPr/>
            </w:rPrChange>
          </w:rPr>
          <w:t xml:space="preserve"> các worker node, tiến hành join node</w:t>
        </w:r>
      </w:ins>
    </w:p>
    <w:p w14:paraId="45599EDD" w14:textId="77777777" w:rsidR="000C3356" w:rsidRPr="00ED1E7D" w:rsidRDefault="00AE43FA" w:rsidP="000C3356">
      <w:pPr>
        <w:keepNext/>
        <w:jc w:val="center"/>
        <w:rPr>
          <w:rFonts w:cs="Times New Roman"/>
        </w:rPr>
      </w:pPr>
      <w:ins w:id="1095" w:author="Linh Tran" w:date="2024-07-08T00:24:00Z" w16du:dateUtc="2024-07-07T17:24:00Z">
        <w:r w:rsidRPr="009434EA">
          <w:rPr>
            <w:rFonts w:cs="Times New Roman"/>
            <w:noProof/>
          </w:rPr>
          <w:lastRenderedPageBreak/>
          <w:drawing>
            <wp:inline distT="0" distB="0" distL="114300" distR="114300" wp14:anchorId="6E07B197" wp14:editId="3834D016">
              <wp:extent cx="4358005" cy="1797050"/>
              <wp:effectExtent l="0" t="0" r="4445" b="12700"/>
              <wp:docPr id="22" name="Picture 2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ntitled"/>
                      <pic:cNvPicPr>
                        <a:picLocks noChangeAspect="1"/>
                      </pic:cNvPicPr>
                    </pic:nvPicPr>
                    <pic:blipFill>
                      <a:blip r:embed="rId40"/>
                      <a:stretch>
                        <a:fillRect/>
                      </a:stretch>
                    </pic:blipFill>
                    <pic:spPr>
                      <a:xfrm>
                        <a:off x="0" y="0"/>
                        <a:ext cx="4358005" cy="1797050"/>
                      </a:xfrm>
                      <a:prstGeom prst="rect">
                        <a:avLst/>
                      </a:prstGeom>
                    </pic:spPr>
                  </pic:pic>
                </a:graphicData>
              </a:graphic>
            </wp:inline>
          </w:drawing>
        </w:r>
      </w:ins>
    </w:p>
    <w:p w14:paraId="10DFC23A" w14:textId="4DF80F29" w:rsidR="00923F66" w:rsidRPr="00ED1E7D" w:rsidRDefault="000C3356" w:rsidP="000C3356">
      <w:pPr>
        <w:pStyle w:val="Caption"/>
        <w:rPr>
          <w:rFonts w:cs="Times New Roman"/>
        </w:rPr>
      </w:pPr>
      <w:bookmarkStart w:id="1096" w:name="_Toc171396698"/>
      <w:bookmarkStart w:id="1097" w:name="_Toc171516279"/>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9</w:t>
      </w:r>
      <w:r w:rsidRPr="00ED1E7D">
        <w:rPr>
          <w:rFonts w:cs="Times New Roman"/>
          <w:noProof/>
        </w:rPr>
        <w:fldChar w:fldCharType="end"/>
      </w:r>
      <w:r w:rsidR="001E6A57">
        <w:rPr>
          <w:rFonts w:cs="Times New Roman"/>
          <w:noProof/>
        </w:rPr>
        <w:t>:</w:t>
      </w:r>
      <w:r w:rsidRPr="00ED1E7D">
        <w:rPr>
          <w:rFonts w:cs="Times New Roman"/>
        </w:rPr>
        <w:t xml:space="preserve"> Thêm node</w:t>
      </w:r>
      <w:bookmarkEnd w:id="1096"/>
      <w:bookmarkEnd w:id="1097"/>
    </w:p>
    <w:p w14:paraId="100228E9" w14:textId="77777777" w:rsidR="00AE43FA" w:rsidRPr="00CC087D" w:rsidRDefault="00AE43FA">
      <w:pPr>
        <w:pStyle w:val="Heading2"/>
        <w:rPr>
          <w:ins w:id="1098" w:author="Linh Tran" w:date="2024-07-08T00:24:00Z" w16du:dateUtc="2024-07-07T17:24:00Z"/>
          <w:rFonts w:cs="Times New Roman"/>
        </w:rPr>
        <w:pPrChange w:id="1099" w:author="Linh Tran" w:date="2024-07-08T00:27:00Z" w16du:dateUtc="2024-07-07T17:27:00Z">
          <w:pPr>
            <w:pStyle w:val="Heading2"/>
            <w:numPr>
              <w:ilvl w:val="0"/>
              <w:numId w:val="62"/>
            </w:numPr>
            <w:tabs>
              <w:tab w:val="num" w:pos="1440"/>
            </w:tabs>
            <w:ind w:left="1440" w:hanging="360"/>
          </w:pPr>
        </w:pPrChange>
      </w:pPr>
      <w:bookmarkStart w:id="1100" w:name="_Toc170995479"/>
      <w:bookmarkStart w:id="1101" w:name="_Toc171397294"/>
      <w:ins w:id="1102" w:author="Linh Tran" w:date="2024-07-08T00:24:00Z" w16du:dateUtc="2024-07-07T17:24:00Z">
        <w:r w:rsidRPr="009434EA">
          <w:rPr>
            <w:rFonts w:cs="Times New Roman"/>
          </w:rPr>
          <w:t>Azure Devops CI/CD</w:t>
        </w:r>
        <w:bookmarkEnd w:id="1100"/>
        <w:bookmarkEnd w:id="1101"/>
      </w:ins>
    </w:p>
    <w:p w14:paraId="3DE83974" w14:textId="64E8434E" w:rsidR="00AE43FA" w:rsidRPr="00ED1E7D" w:rsidRDefault="00AE43FA" w:rsidP="00241112">
      <w:pPr>
        <w:pStyle w:val="Heading3"/>
        <w:rPr>
          <w:ins w:id="1103" w:author="Linh Tran" w:date="2024-07-08T00:24:00Z" w16du:dateUtc="2024-07-07T17:24:00Z"/>
          <w:rFonts w:cs="Times New Roman"/>
          <w:rPrChange w:id="1104" w:author="Trần Nhựt Linh" w:date="2024-07-08T09:15:00Z" w16du:dateUtc="2024-07-08T02:15:00Z">
            <w:rPr>
              <w:ins w:id="1105" w:author="Linh Tran" w:date="2024-07-08T00:24:00Z" w16du:dateUtc="2024-07-07T17:24:00Z"/>
            </w:rPr>
          </w:rPrChange>
        </w:rPr>
      </w:pPr>
      <w:bookmarkStart w:id="1106" w:name="_Toc170995480"/>
      <w:bookmarkStart w:id="1107" w:name="_Toc171397295"/>
      <w:ins w:id="1108" w:author="Linh Tran" w:date="2024-07-08T00:24:00Z" w16du:dateUtc="2024-07-07T17:24:00Z">
        <w:r w:rsidRPr="00ED1E7D">
          <w:rPr>
            <w:rFonts w:cs="Times New Roman"/>
            <w:rPrChange w:id="1109" w:author="Trần Nhựt Linh" w:date="2024-07-08T09:15:00Z" w16du:dateUtc="2024-07-08T02:15:00Z">
              <w:rPr/>
            </w:rPrChange>
          </w:rPr>
          <w:t>Mô hình triển khai</w:t>
        </w:r>
        <w:bookmarkEnd w:id="1106"/>
        <w:bookmarkEnd w:id="1107"/>
      </w:ins>
    </w:p>
    <w:p w14:paraId="20C3BA7D" w14:textId="77777777" w:rsidR="005B7FB8" w:rsidRPr="00ED1E7D" w:rsidRDefault="00AE43FA" w:rsidP="005B7FB8">
      <w:pPr>
        <w:keepNext/>
        <w:jc w:val="center"/>
        <w:rPr>
          <w:rFonts w:cs="Times New Roman"/>
        </w:rPr>
      </w:pPr>
      <w:ins w:id="1110" w:author="Linh Tran" w:date="2024-07-08T00:24:00Z" w16du:dateUtc="2024-07-07T17:24:00Z">
        <w:r w:rsidRPr="009434EA">
          <w:rPr>
            <w:rFonts w:cs="Times New Roman"/>
            <w:noProof/>
          </w:rPr>
          <w:drawing>
            <wp:inline distT="0" distB="0" distL="0" distR="0" wp14:anchorId="5D1FBAED" wp14:editId="328A8D4C">
              <wp:extent cx="3537419" cy="2248021"/>
              <wp:effectExtent l="0" t="0" r="6350" b="0"/>
              <wp:docPr id="561867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67915" name="Picture 1" descr="A screenshot of a computer&#10;&#10;Description automatically generated"/>
                      <pic:cNvPicPr>
                        <a:picLocks noChangeAspect="1"/>
                      </pic:cNvPicPr>
                    </pic:nvPicPr>
                    <pic:blipFill>
                      <a:blip r:embed="rId41"/>
                      <a:stretch>
                        <a:fillRect/>
                      </a:stretch>
                    </pic:blipFill>
                    <pic:spPr>
                      <a:xfrm>
                        <a:off x="0" y="0"/>
                        <a:ext cx="3551558" cy="2257006"/>
                      </a:xfrm>
                      <a:prstGeom prst="rect">
                        <a:avLst/>
                      </a:prstGeom>
                    </pic:spPr>
                  </pic:pic>
                </a:graphicData>
              </a:graphic>
            </wp:inline>
          </w:drawing>
        </w:r>
      </w:ins>
    </w:p>
    <w:p w14:paraId="49744589" w14:textId="4CA3019A" w:rsidR="00923F66" w:rsidRPr="00ED1E7D" w:rsidRDefault="005B7FB8" w:rsidP="005B7FB8">
      <w:pPr>
        <w:pStyle w:val="Caption"/>
        <w:spacing w:line="360" w:lineRule="auto"/>
        <w:rPr>
          <w:rFonts w:cs="Times New Roman"/>
        </w:rPr>
      </w:pPr>
      <w:bookmarkStart w:id="1111" w:name="_Toc171396699"/>
      <w:bookmarkStart w:id="1112" w:name="_Toc171516280"/>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10</w:t>
      </w:r>
      <w:r w:rsidRPr="00ED1E7D">
        <w:rPr>
          <w:rFonts w:cs="Times New Roman"/>
          <w:noProof/>
        </w:rPr>
        <w:fldChar w:fldCharType="end"/>
      </w:r>
      <w:r w:rsidR="001E6A57">
        <w:rPr>
          <w:rFonts w:cs="Times New Roman"/>
          <w:noProof/>
        </w:rPr>
        <w:t>:</w:t>
      </w:r>
      <w:r w:rsidRPr="00ED1E7D">
        <w:rPr>
          <w:rFonts w:cs="Times New Roman"/>
        </w:rPr>
        <w:t xml:space="preserve"> Mô hình triển khai Azure DevOps CI/CD</w:t>
      </w:r>
      <w:bookmarkEnd w:id="1111"/>
      <w:bookmarkEnd w:id="1112"/>
    </w:p>
    <w:p w14:paraId="1BF40686" w14:textId="7BB6073D" w:rsidR="00AE43FA" w:rsidRPr="00ED1E7D" w:rsidRDefault="00AE43FA" w:rsidP="00241112">
      <w:pPr>
        <w:pStyle w:val="Heading3"/>
        <w:rPr>
          <w:ins w:id="1113" w:author="Linh Tran" w:date="2024-07-08T00:24:00Z" w16du:dateUtc="2024-07-07T17:24:00Z"/>
          <w:rFonts w:cs="Times New Roman"/>
          <w:rPrChange w:id="1114" w:author="Trần Nhựt Linh" w:date="2024-07-08T09:15:00Z" w16du:dateUtc="2024-07-08T02:15:00Z">
            <w:rPr>
              <w:ins w:id="1115" w:author="Linh Tran" w:date="2024-07-08T00:24:00Z" w16du:dateUtc="2024-07-07T17:24:00Z"/>
            </w:rPr>
          </w:rPrChange>
        </w:rPr>
      </w:pPr>
      <w:bookmarkStart w:id="1116" w:name="_Toc170995481"/>
      <w:bookmarkStart w:id="1117" w:name="_Toc171397296"/>
      <w:ins w:id="1118" w:author="Linh Tran" w:date="2024-07-08T00:24:00Z" w16du:dateUtc="2024-07-07T17:24:00Z">
        <w:r w:rsidRPr="009434EA">
          <w:rPr>
            <w:rFonts w:cs="Times New Roman"/>
          </w:rPr>
          <w:t>Chu</w:t>
        </w:r>
        <w:r w:rsidRPr="00CC087D">
          <w:rPr>
            <w:rFonts w:cs="Times New Roman"/>
          </w:rPr>
          <w:t>ẩ</w:t>
        </w:r>
        <w:r w:rsidRPr="00ED1E7D">
          <w:rPr>
            <w:rFonts w:cs="Times New Roman"/>
            <w:rPrChange w:id="1119" w:author="Trần Nhựt Linh" w:date="2024-07-08T09:15:00Z" w16du:dateUtc="2024-07-08T02:15:00Z">
              <w:rPr/>
            </w:rPrChange>
          </w:rPr>
          <w:t>n bị tài nguyên</w:t>
        </w:r>
        <w:bookmarkEnd w:id="1116"/>
        <w:bookmarkEnd w:id="1117"/>
      </w:ins>
    </w:p>
    <w:p w14:paraId="7BAAF434" w14:textId="77777777" w:rsidR="00AE43FA" w:rsidRPr="00ED1E7D" w:rsidRDefault="00AE43FA" w:rsidP="00241112">
      <w:pPr>
        <w:rPr>
          <w:ins w:id="1120" w:author="Linh Tran" w:date="2024-07-08T00:24:00Z" w16du:dateUtc="2024-07-07T17:24:00Z"/>
          <w:rFonts w:cs="Times New Roman"/>
          <w:rPrChange w:id="1121" w:author="Trần Nhựt Linh" w:date="2024-07-08T09:15:00Z" w16du:dateUtc="2024-07-08T02:15:00Z">
            <w:rPr>
              <w:ins w:id="1122" w:author="Linh Tran" w:date="2024-07-08T00:24:00Z" w16du:dateUtc="2024-07-07T17:24:00Z"/>
            </w:rPr>
          </w:rPrChange>
        </w:rPr>
      </w:pPr>
      <w:ins w:id="1123" w:author="Linh Tran" w:date="2024-07-08T00:24:00Z" w16du:dateUtc="2024-07-07T17:24:00Z">
        <w:r w:rsidRPr="00ED1E7D">
          <w:rPr>
            <w:rFonts w:cs="Times New Roman"/>
            <w:rPrChange w:id="1124" w:author="Trần Nhựt Linh" w:date="2024-07-08T09:15:00Z" w16du:dateUtc="2024-07-08T02:15:00Z">
              <w:rPr/>
            </w:rPrChange>
          </w:rPr>
          <w:t>Tạo tài khoản Microsoft Azure và Azure DevOps bằng tài khoản edu</w:t>
        </w:r>
      </w:ins>
    </w:p>
    <w:p w14:paraId="1AE56EF6" w14:textId="77777777" w:rsidR="005B7FB8" w:rsidRPr="00ED1E7D" w:rsidRDefault="00AE43FA" w:rsidP="005B7FB8">
      <w:pPr>
        <w:keepNext/>
        <w:jc w:val="center"/>
        <w:rPr>
          <w:rFonts w:cs="Times New Roman"/>
        </w:rPr>
      </w:pPr>
      <w:ins w:id="1125" w:author="Linh Tran" w:date="2024-07-08T00:24:00Z" w16du:dateUtc="2024-07-07T17:24:00Z">
        <w:r w:rsidRPr="009434EA">
          <w:rPr>
            <w:rFonts w:cs="Times New Roman"/>
            <w:noProof/>
          </w:rPr>
          <w:lastRenderedPageBreak/>
          <w:drawing>
            <wp:inline distT="0" distB="0" distL="0" distR="0" wp14:anchorId="7A97B2AD" wp14:editId="085B59AE">
              <wp:extent cx="3301309" cy="2033236"/>
              <wp:effectExtent l="0" t="0" r="0" b="5715"/>
              <wp:docPr id="86302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26666" name="Picture 1" descr="A screenshot of a computer&#10;&#10;Description automatically generated"/>
                      <pic:cNvPicPr>
                        <a:picLocks noChangeAspect="1"/>
                      </pic:cNvPicPr>
                    </pic:nvPicPr>
                    <pic:blipFill>
                      <a:blip r:embed="rId42"/>
                      <a:stretch>
                        <a:fillRect/>
                      </a:stretch>
                    </pic:blipFill>
                    <pic:spPr>
                      <a:xfrm>
                        <a:off x="0" y="0"/>
                        <a:ext cx="3314018" cy="2041063"/>
                      </a:xfrm>
                      <a:prstGeom prst="rect">
                        <a:avLst/>
                      </a:prstGeom>
                    </pic:spPr>
                  </pic:pic>
                </a:graphicData>
              </a:graphic>
            </wp:inline>
          </w:drawing>
        </w:r>
      </w:ins>
    </w:p>
    <w:p w14:paraId="68677190" w14:textId="0DE580CB" w:rsidR="00AE43FA" w:rsidRPr="00ED1E7D" w:rsidRDefault="005B7FB8" w:rsidP="005B7FB8">
      <w:pPr>
        <w:pStyle w:val="Caption"/>
        <w:rPr>
          <w:ins w:id="1126" w:author="Linh Tran" w:date="2024-07-08T00:24:00Z" w16du:dateUtc="2024-07-07T17:24:00Z"/>
          <w:rFonts w:cs="Times New Roman"/>
          <w:lang w:val="en-US"/>
          <w:rPrChange w:id="1127" w:author="Trần Nhựt Linh" w:date="2024-07-08T09:15:00Z" w16du:dateUtc="2024-07-08T02:15:00Z">
            <w:rPr>
              <w:ins w:id="1128" w:author="Linh Tran" w:date="2024-07-08T00:24:00Z" w16du:dateUtc="2024-07-07T17:24:00Z"/>
            </w:rPr>
          </w:rPrChange>
        </w:rPr>
      </w:pPr>
      <w:bookmarkStart w:id="1129" w:name="_Toc171396700"/>
      <w:bookmarkStart w:id="1130" w:name="_Toc171516281"/>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11</w:t>
      </w:r>
      <w:r w:rsidRPr="00ED1E7D">
        <w:rPr>
          <w:rFonts w:cs="Times New Roman"/>
          <w:noProof/>
        </w:rPr>
        <w:fldChar w:fldCharType="end"/>
      </w:r>
      <w:r w:rsidR="001E6A57">
        <w:rPr>
          <w:rFonts w:cs="Times New Roman"/>
          <w:noProof/>
        </w:rPr>
        <w:t>:</w:t>
      </w:r>
      <w:r w:rsidRPr="00ED1E7D">
        <w:rPr>
          <w:rFonts w:cs="Times New Roman"/>
        </w:rPr>
        <w:t xml:space="preserve"> </w:t>
      </w:r>
      <w:ins w:id="1131" w:author="Linh Tran" w:date="2024-07-08T00:24:00Z" w16du:dateUtc="2024-07-07T17:24:00Z">
        <w:r w:rsidRPr="009434EA">
          <w:rPr>
            <w:rFonts w:cs="Times New Roman"/>
          </w:rPr>
          <w:t>Thông tin tài kho</w:t>
        </w:r>
        <w:r w:rsidRPr="00CC087D">
          <w:rPr>
            <w:rFonts w:cs="Times New Roman"/>
          </w:rPr>
          <w:t>ả</w:t>
        </w:r>
        <w:r w:rsidRPr="00ED1E7D">
          <w:rPr>
            <w:rFonts w:cs="Times New Roman"/>
            <w:rPrChange w:id="1132" w:author="Trần Nhựt Linh" w:date="2024-07-08T09:15:00Z" w16du:dateUtc="2024-07-08T02:15:00Z">
              <w:rPr/>
            </w:rPrChange>
          </w:rPr>
          <w:t>n Azure</w:t>
        </w:r>
        <w:bookmarkEnd w:id="1129"/>
        <w:bookmarkEnd w:id="1130"/>
      </w:ins>
    </w:p>
    <w:p w14:paraId="3E0B251C" w14:textId="77777777" w:rsidR="00AE43FA" w:rsidRPr="00ED1E7D" w:rsidRDefault="00AE43FA" w:rsidP="00241112">
      <w:pPr>
        <w:rPr>
          <w:ins w:id="1133" w:author="Linh Tran" w:date="2024-07-08T00:24:00Z" w16du:dateUtc="2024-07-07T17:24:00Z"/>
          <w:rFonts w:cs="Times New Roman"/>
          <w:rPrChange w:id="1134" w:author="Trần Nhựt Linh" w:date="2024-07-08T09:15:00Z" w16du:dateUtc="2024-07-08T02:15:00Z">
            <w:rPr>
              <w:ins w:id="1135" w:author="Linh Tran" w:date="2024-07-08T00:24:00Z" w16du:dateUtc="2024-07-07T17:24:00Z"/>
            </w:rPr>
          </w:rPrChange>
        </w:rPr>
      </w:pPr>
      <w:ins w:id="1136" w:author="Linh Tran" w:date="2024-07-08T00:24:00Z" w16du:dateUtc="2024-07-07T17:24:00Z">
        <w:r w:rsidRPr="009434EA">
          <w:rPr>
            <w:rFonts w:cs="Times New Roman"/>
          </w:rPr>
          <w:t>T</w:t>
        </w:r>
        <w:r w:rsidRPr="00CC087D">
          <w:rPr>
            <w:rFonts w:cs="Times New Roman"/>
          </w:rPr>
          <w:t>ạ</w:t>
        </w:r>
        <w:r w:rsidRPr="00ED1E7D">
          <w:rPr>
            <w:rFonts w:cs="Times New Roman"/>
            <w:rPrChange w:id="1137" w:author="Trần Nhựt Linh" w:date="2024-07-08T09:15:00Z" w16du:dateUtc="2024-07-08T02:15:00Z">
              <w:rPr/>
            </w:rPrChange>
          </w:rPr>
          <w:t xml:space="preserve">o Project mới trên Azure DevOps </w:t>
        </w:r>
      </w:ins>
    </w:p>
    <w:p w14:paraId="6D75120B" w14:textId="77777777" w:rsidR="005B7FB8" w:rsidRPr="00ED1E7D" w:rsidRDefault="00AE43FA" w:rsidP="005B7FB8">
      <w:pPr>
        <w:keepNext/>
        <w:jc w:val="center"/>
        <w:rPr>
          <w:rFonts w:cs="Times New Roman"/>
        </w:rPr>
      </w:pPr>
      <w:ins w:id="1138" w:author="Linh Tran" w:date="2024-07-08T00:24:00Z" w16du:dateUtc="2024-07-07T17:24:00Z">
        <w:r w:rsidRPr="009434EA">
          <w:rPr>
            <w:rFonts w:cs="Times New Roman"/>
            <w:noProof/>
          </w:rPr>
          <w:drawing>
            <wp:inline distT="0" distB="0" distL="0" distR="0" wp14:anchorId="4939A9AF" wp14:editId="7616B1DB">
              <wp:extent cx="2699385" cy="3087370"/>
              <wp:effectExtent l="0" t="0" r="5715" b="17780"/>
              <wp:docPr id="55185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0514" name="Picture 1" descr="A screenshot of a computer&#10;&#10;Description automatically generated"/>
                      <pic:cNvPicPr>
                        <a:picLocks noChangeAspect="1"/>
                      </pic:cNvPicPr>
                    </pic:nvPicPr>
                    <pic:blipFill>
                      <a:blip r:embed="rId43"/>
                      <a:stretch>
                        <a:fillRect/>
                      </a:stretch>
                    </pic:blipFill>
                    <pic:spPr>
                      <a:xfrm>
                        <a:off x="0" y="0"/>
                        <a:ext cx="2699385" cy="3087370"/>
                      </a:xfrm>
                      <a:prstGeom prst="rect">
                        <a:avLst/>
                      </a:prstGeom>
                    </pic:spPr>
                  </pic:pic>
                </a:graphicData>
              </a:graphic>
            </wp:inline>
          </w:drawing>
        </w:r>
      </w:ins>
    </w:p>
    <w:p w14:paraId="39DFFAA2" w14:textId="374D936D" w:rsidR="002A5E4E" w:rsidRPr="00ED1E7D" w:rsidRDefault="005B7FB8" w:rsidP="005B7FB8">
      <w:pPr>
        <w:pStyle w:val="Caption"/>
        <w:rPr>
          <w:rFonts w:cs="Times New Roman"/>
        </w:rPr>
      </w:pPr>
      <w:bookmarkStart w:id="1139" w:name="_Toc171396701"/>
      <w:bookmarkStart w:id="1140" w:name="_Toc171516282"/>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12</w:t>
      </w:r>
      <w:r w:rsidRPr="00ED1E7D">
        <w:rPr>
          <w:rFonts w:cs="Times New Roman"/>
          <w:noProof/>
        </w:rPr>
        <w:fldChar w:fldCharType="end"/>
      </w:r>
      <w:r w:rsidR="001E6A57">
        <w:rPr>
          <w:rFonts w:cs="Times New Roman"/>
          <w:noProof/>
        </w:rPr>
        <w:t>:</w:t>
      </w:r>
      <w:r w:rsidRPr="00ED1E7D">
        <w:rPr>
          <w:rFonts w:cs="Times New Roman"/>
        </w:rPr>
        <w:t xml:space="preserve"> </w:t>
      </w:r>
      <w:ins w:id="1141" w:author="Linh Tran" w:date="2024-07-08T00:24:00Z" w16du:dateUtc="2024-07-07T17:24:00Z">
        <w:r w:rsidRPr="009434EA">
          <w:rPr>
            <w:rFonts w:cs="Times New Roman"/>
          </w:rPr>
          <w:t>T</w:t>
        </w:r>
        <w:r w:rsidRPr="00CC087D">
          <w:rPr>
            <w:rFonts w:cs="Times New Roman"/>
          </w:rPr>
          <w:t>ạ</w:t>
        </w:r>
        <w:r w:rsidRPr="00ED1E7D">
          <w:rPr>
            <w:rFonts w:cs="Times New Roman"/>
            <w:rPrChange w:id="1142" w:author="Trần Nhựt Linh" w:date="2024-07-08T09:15:00Z" w16du:dateUtc="2024-07-08T02:15:00Z">
              <w:rPr/>
            </w:rPrChange>
          </w:rPr>
          <w:t>o Project mới</w:t>
        </w:r>
      </w:ins>
      <w:bookmarkEnd w:id="1139"/>
      <w:bookmarkEnd w:id="1140"/>
    </w:p>
    <w:p w14:paraId="6A320E22" w14:textId="77777777" w:rsidR="00AE43FA" w:rsidRPr="00ED1E7D" w:rsidRDefault="00AE43FA" w:rsidP="00241112">
      <w:pPr>
        <w:rPr>
          <w:ins w:id="1143" w:author="Linh Tran" w:date="2024-07-08T00:24:00Z" w16du:dateUtc="2024-07-07T17:24:00Z"/>
          <w:rFonts w:cs="Times New Roman"/>
          <w:rPrChange w:id="1144" w:author="Trần Nhựt Linh" w:date="2024-07-08T09:15:00Z" w16du:dateUtc="2024-07-08T02:15:00Z">
            <w:rPr>
              <w:ins w:id="1145" w:author="Linh Tran" w:date="2024-07-08T00:24:00Z" w16du:dateUtc="2024-07-07T17:24:00Z"/>
            </w:rPr>
          </w:rPrChange>
        </w:rPr>
      </w:pPr>
      <w:ins w:id="1146" w:author="Linh Tran" w:date="2024-07-08T00:24:00Z" w16du:dateUtc="2024-07-07T17:24:00Z">
        <w:r w:rsidRPr="009434EA">
          <w:rPr>
            <w:rFonts w:cs="Times New Roman"/>
          </w:rPr>
          <w:t>Vì đã có Repository bên Github nên s</w:t>
        </w:r>
        <w:r w:rsidRPr="00CC087D">
          <w:rPr>
            <w:rFonts w:cs="Times New Roman"/>
          </w:rPr>
          <w:t>ử</w:t>
        </w:r>
        <w:r w:rsidRPr="00ED1E7D">
          <w:rPr>
            <w:rFonts w:cs="Times New Roman"/>
            <w:rPrChange w:id="1147" w:author="Trần Nhựt Linh" w:date="2024-07-08T09:15:00Z" w16du:dateUtc="2024-07-08T02:15:00Z">
              <w:rPr/>
            </w:rPrChange>
          </w:rPr>
          <w:t xml:space="preserve"> dụng tính năng import Repository sang Azure Repos</w:t>
        </w:r>
      </w:ins>
    </w:p>
    <w:p w14:paraId="2C85FCDD" w14:textId="77777777" w:rsidR="005B7FB8" w:rsidRPr="00ED1E7D" w:rsidRDefault="00AE43FA" w:rsidP="005B7FB8">
      <w:pPr>
        <w:keepNext/>
        <w:jc w:val="center"/>
        <w:rPr>
          <w:rFonts w:cs="Times New Roman"/>
        </w:rPr>
      </w:pPr>
      <w:ins w:id="1148" w:author="Linh Tran" w:date="2024-07-08T00:24:00Z" w16du:dateUtc="2024-07-07T17:24:00Z">
        <w:r w:rsidRPr="009434EA">
          <w:rPr>
            <w:rFonts w:cs="Times New Roman"/>
            <w:noProof/>
          </w:rPr>
          <w:lastRenderedPageBreak/>
          <w:drawing>
            <wp:inline distT="0" distB="0" distL="0" distR="0" wp14:anchorId="6CD4E48C" wp14:editId="5FB20E93">
              <wp:extent cx="3740150" cy="1809115"/>
              <wp:effectExtent l="0" t="0" r="12700" b="635"/>
              <wp:docPr id="1197099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99414" name="Picture 1" descr="A screenshot of a computer&#10;&#10;Description automatically generated"/>
                      <pic:cNvPicPr>
                        <a:picLocks noChangeAspect="1"/>
                      </pic:cNvPicPr>
                    </pic:nvPicPr>
                    <pic:blipFill>
                      <a:blip r:embed="rId44"/>
                      <a:stretch>
                        <a:fillRect/>
                      </a:stretch>
                    </pic:blipFill>
                    <pic:spPr>
                      <a:xfrm>
                        <a:off x="0" y="0"/>
                        <a:ext cx="3740150" cy="1809115"/>
                      </a:xfrm>
                      <a:prstGeom prst="rect">
                        <a:avLst/>
                      </a:prstGeom>
                    </pic:spPr>
                  </pic:pic>
                </a:graphicData>
              </a:graphic>
            </wp:inline>
          </w:drawing>
        </w:r>
      </w:ins>
    </w:p>
    <w:p w14:paraId="61940420" w14:textId="260D5049" w:rsidR="002A5E4E" w:rsidRPr="00ED1E7D" w:rsidRDefault="005B7FB8" w:rsidP="005B7FB8">
      <w:pPr>
        <w:pStyle w:val="Caption"/>
        <w:rPr>
          <w:rFonts w:cs="Times New Roman"/>
        </w:rPr>
      </w:pPr>
      <w:bookmarkStart w:id="1149" w:name="_Toc171396702"/>
      <w:bookmarkStart w:id="1150" w:name="_Toc171516283"/>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13</w:t>
      </w:r>
      <w:r w:rsidRPr="00ED1E7D">
        <w:rPr>
          <w:rFonts w:cs="Times New Roman"/>
          <w:noProof/>
        </w:rPr>
        <w:fldChar w:fldCharType="end"/>
      </w:r>
      <w:r w:rsidR="001E6A57">
        <w:rPr>
          <w:rFonts w:cs="Times New Roman"/>
          <w:noProof/>
        </w:rPr>
        <w:t>:</w:t>
      </w:r>
      <w:r w:rsidRPr="00ED1E7D">
        <w:rPr>
          <w:rFonts w:cs="Times New Roman"/>
        </w:rPr>
        <w:t xml:space="preserve"> </w:t>
      </w:r>
      <w:ins w:id="1151" w:author="Linh Tran" w:date="2024-07-08T00:24:00Z" w16du:dateUtc="2024-07-07T17:24:00Z">
        <w:r w:rsidRPr="009434EA">
          <w:rPr>
            <w:rFonts w:cs="Times New Roman"/>
          </w:rPr>
          <w:t>Repository đư</w:t>
        </w:r>
        <w:r w:rsidRPr="00CC087D">
          <w:rPr>
            <w:rFonts w:cs="Times New Roman"/>
          </w:rPr>
          <w:t>ợ</w:t>
        </w:r>
        <w:r w:rsidRPr="00ED1E7D">
          <w:rPr>
            <w:rFonts w:cs="Times New Roman"/>
            <w:rPrChange w:id="1152" w:author="Trần Nhựt Linh" w:date="2024-07-08T09:15:00Z" w16du:dateUtc="2024-07-08T02:15:00Z">
              <w:rPr/>
            </w:rPrChange>
          </w:rPr>
          <w:t>c sử dụng</w:t>
        </w:r>
      </w:ins>
      <w:bookmarkEnd w:id="1149"/>
      <w:bookmarkEnd w:id="1150"/>
    </w:p>
    <w:p w14:paraId="082581DA" w14:textId="77777777" w:rsidR="00AE43FA" w:rsidRPr="00ED1E7D" w:rsidRDefault="00AE43FA" w:rsidP="00241112">
      <w:pPr>
        <w:rPr>
          <w:ins w:id="1153" w:author="Linh Tran" w:date="2024-07-08T00:24:00Z" w16du:dateUtc="2024-07-07T17:24:00Z"/>
          <w:rFonts w:cs="Times New Roman"/>
          <w:rPrChange w:id="1154" w:author="Trần Nhựt Linh" w:date="2024-07-08T09:15:00Z" w16du:dateUtc="2024-07-08T02:15:00Z">
            <w:rPr>
              <w:ins w:id="1155" w:author="Linh Tran" w:date="2024-07-08T00:24:00Z" w16du:dateUtc="2024-07-07T17:24:00Z"/>
            </w:rPr>
          </w:rPrChange>
        </w:rPr>
      </w:pPr>
      <w:ins w:id="1156" w:author="Linh Tran" w:date="2024-07-08T00:24:00Z" w16du:dateUtc="2024-07-07T17:24:00Z">
        <w:r w:rsidRPr="009434EA">
          <w:rPr>
            <w:rFonts w:cs="Times New Roman"/>
          </w:rPr>
          <w:t>T</w:t>
        </w:r>
        <w:r w:rsidRPr="00CC087D">
          <w:rPr>
            <w:rFonts w:cs="Times New Roman"/>
          </w:rPr>
          <w:t>ạ</w:t>
        </w:r>
        <w:r w:rsidRPr="00ED1E7D">
          <w:rPr>
            <w:rFonts w:cs="Times New Roman"/>
            <w:rPrChange w:id="1157" w:author="Trần Nhựt Linh" w:date="2024-07-08T09:15:00Z" w16du:dateUtc="2024-07-08T02:15:00Z">
              <w:rPr/>
            </w:rPrChange>
          </w:rPr>
          <w:t>o Docker Image Repository cho backend và frontend với Docker Hub</w:t>
        </w:r>
      </w:ins>
    </w:p>
    <w:p w14:paraId="1F811914" w14:textId="77777777" w:rsidR="005B7FB8" w:rsidRPr="00ED1E7D" w:rsidRDefault="00AE43FA" w:rsidP="005B7FB8">
      <w:pPr>
        <w:keepNext/>
        <w:jc w:val="center"/>
        <w:rPr>
          <w:rFonts w:cs="Times New Roman"/>
        </w:rPr>
      </w:pPr>
      <w:ins w:id="1158" w:author="Linh Tran" w:date="2024-07-08T00:24:00Z" w16du:dateUtc="2024-07-07T17:24:00Z">
        <w:r w:rsidRPr="009434EA">
          <w:rPr>
            <w:rFonts w:cs="Times New Roman"/>
            <w:noProof/>
          </w:rPr>
          <w:drawing>
            <wp:inline distT="0" distB="0" distL="0" distR="0" wp14:anchorId="3B21E1A2" wp14:editId="3AC7110B">
              <wp:extent cx="5273040" cy="1111250"/>
              <wp:effectExtent l="0" t="0" r="3810" b="12700"/>
              <wp:docPr id="55814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48834" name="Picture 1" descr="A screenshot of a computer&#10;&#10;Description automatically generated"/>
                      <pic:cNvPicPr>
                        <a:picLocks noChangeAspect="1"/>
                      </pic:cNvPicPr>
                    </pic:nvPicPr>
                    <pic:blipFill>
                      <a:blip r:embed="rId45"/>
                      <a:stretch>
                        <a:fillRect/>
                      </a:stretch>
                    </pic:blipFill>
                    <pic:spPr>
                      <a:xfrm>
                        <a:off x="0" y="0"/>
                        <a:ext cx="5273040" cy="1111250"/>
                      </a:xfrm>
                      <a:prstGeom prst="rect">
                        <a:avLst/>
                      </a:prstGeom>
                    </pic:spPr>
                  </pic:pic>
                </a:graphicData>
              </a:graphic>
            </wp:inline>
          </w:drawing>
        </w:r>
      </w:ins>
    </w:p>
    <w:p w14:paraId="57157D4E" w14:textId="5E72B646" w:rsidR="00B50C90" w:rsidRPr="00ED1E7D" w:rsidRDefault="005B7FB8" w:rsidP="005B7FB8">
      <w:pPr>
        <w:pStyle w:val="Caption"/>
        <w:rPr>
          <w:rFonts w:cs="Times New Roman"/>
        </w:rPr>
      </w:pPr>
      <w:bookmarkStart w:id="1159" w:name="_Toc171396703"/>
      <w:bookmarkStart w:id="1160" w:name="_Toc171516284"/>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14</w:t>
      </w:r>
      <w:r w:rsidRPr="00ED1E7D">
        <w:rPr>
          <w:rFonts w:cs="Times New Roman"/>
          <w:noProof/>
        </w:rPr>
        <w:fldChar w:fldCharType="end"/>
      </w:r>
      <w:r w:rsidR="001E6A57">
        <w:rPr>
          <w:rFonts w:cs="Times New Roman"/>
          <w:noProof/>
        </w:rPr>
        <w:t>:</w:t>
      </w:r>
      <w:r w:rsidRPr="00ED1E7D">
        <w:rPr>
          <w:rFonts w:cs="Times New Roman"/>
        </w:rPr>
        <w:t xml:space="preserve"> </w:t>
      </w:r>
      <w:ins w:id="1161" w:author="Linh Tran" w:date="2024-07-08T00:24:00Z" w16du:dateUtc="2024-07-07T17:24:00Z">
        <w:r w:rsidRPr="009434EA">
          <w:rPr>
            <w:rFonts w:cs="Times New Roman"/>
          </w:rPr>
          <w:t>Docker Hub Repository</w:t>
        </w:r>
      </w:ins>
      <w:bookmarkEnd w:id="1159"/>
      <w:bookmarkEnd w:id="1160"/>
    </w:p>
    <w:p w14:paraId="4D8387ED" w14:textId="453A8661" w:rsidR="00B50C90" w:rsidRPr="00ED1E7D" w:rsidRDefault="00AE43FA" w:rsidP="005B7FB8">
      <w:pPr>
        <w:rPr>
          <w:rFonts w:cs="Times New Roman"/>
        </w:rPr>
      </w:pPr>
      <w:ins w:id="1162" w:author="Linh Tran" w:date="2024-07-08T00:24:00Z" w16du:dateUtc="2024-07-07T17:24:00Z">
        <w:r w:rsidRPr="009434EA">
          <w:rPr>
            <w:rFonts w:cs="Times New Roman"/>
          </w:rPr>
          <w:t>T</w:t>
        </w:r>
        <w:r w:rsidRPr="00CC087D">
          <w:rPr>
            <w:rFonts w:cs="Times New Roman"/>
          </w:rPr>
          <w:t>ạ</w:t>
        </w:r>
        <w:r w:rsidRPr="00ED1E7D">
          <w:rPr>
            <w:rFonts w:cs="Times New Roman"/>
            <w:rPrChange w:id="1163" w:author="Trần Nhựt Linh" w:date="2024-07-08T09:15:00Z" w16du:dateUtc="2024-07-08T02:15:00Z">
              <w:rPr/>
            </w:rPrChange>
          </w:rPr>
          <w:t>o kết nối dịch vụ Docker Hub</w:t>
        </w:r>
      </w:ins>
      <w:r w:rsidR="005B7FB8" w:rsidRPr="00ED1E7D">
        <w:rPr>
          <w:rFonts w:cs="Times New Roman"/>
        </w:rPr>
        <w:t xml:space="preserve"> như đã trình bày ở phần phương pháp thực hiện</w:t>
      </w:r>
    </w:p>
    <w:p w14:paraId="23289AF6" w14:textId="77777777" w:rsidR="00AE43FA" w:rsidRPr="00ED1E7D" w:rsidRDefault="00AE43FA" w:rsidP="00241112">
      <w:pPr>
        <w:rPr>
          <w:ins w:id="1164" w:author="Linh Tran" w:date="2024-07-08T00:24:00Z" w16du:dateUtc="2024-07-07T17:24:00Z"/>
          <w:rFonts w:cs="Times New Roman"/>
          <w:rPrChange w:id="1165" w:author="Trần Nhựt Linh" w:date="2024-07-08T09:15:00Z" w16du:dateUtc="2024-07-08T02:15:00Z">
            <w:rPr>
              <w:ins w:id="1166" w:author="Linh Tran" w:date="2024-07-08T00:24:00Z" w16du:dateUtc="2024-07-07T17:24:00Z"/>
            </w:rPr>
          </w:rPrChange>
        </w:rPr>
      </w:pPr>
      <w:ins w:id="1167" w:author="Linh Tran" w:date="2024-07-08T00:24:00Z" w16du:dateUtc="2024-07-07T17:24:00Z">
        <w:r w:rsidRPr="009434EA">
          <w:rPr>
            <w:rFonts w:cs="Times New Roman"/>
          </w:rPr>
          <w:t>T</w:t>
        </w:r>
        <w:r w:rsidRPr="00CC087D">
          <w:rPr>
            <w:rFonts w:cs="Times New Roman"/>
          </w:rPr>
          <w:t>ạ</w:t>
        </w:r>
        <w:r w:rsidRPr="00ED1E7D">
          <w:rPr>
            <w:rFonts w:cs="Times New Roman"/>
            <w:rPrChange w:id="1168" w:author="Trần Nhựt Linh" w:date="2024-07-08T09:15:00Z" w16du:dateUtc="2024-07-08T02:15:00Z">
              <w:rPr/>
            </w:rPrChange>
          </w:rPr>
          <w:t>o máy ảo EC2 Ubuntu 22.04 để làm Agent cho pipeline</w:t>
        </w:r>
      </w:ins>
    </w:p>
    <w:p w14:paraId="7538A371" w14:textId="77777777" w:rsidR="005B7FB8" w:rsidRPr="00ED1E7D" w:rsidRDefault="00AE43FA" w:rsidP="005B7FB8">
      <w:pPr>
        <w:keepNext/>
        <w:tabs>
          <w:tab w:val="left" w:pos="5403"/>
        </w:tabs>
        <w:jc w:val="center"/>
        <w:rPr>
          <w:rFonts w:cs="Times New Roman"/>
        </w:rPr>
      </w:pPr>
      <w:ins w:id="1169" w:author="Linh Tran" w:date="2024-07-08T00:24:00Z" w16du:dateUtc="2024-07-07T17:24:00Z">
        <w:r w:rsidRPr="009434EA">
          <w:rPr>
            <w:rFonts w:cs="Times New Roman"/>
            <w:noProof/>
          </w:rPr>
          <w:drawing>
            <wp:inline distT="0" distB="0" distL="0" distR="0" wp14:anchorId="139A9E91" wp14:editId="2DC1E529">
              <wp:extent cx="4915535" cy="560070"/>
              <wp:effectExtent l="0" t="0" r="0" b="0"/>
              <wp:docPr id="3420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65189" name="Picture 1"/>
                      <pic:cNvPicPr>
                        <a:picLocks noChangeAspect="1"/>
                      </pic:cNvPicPr>
                    </pic:nvPicPr>
                    <pic:blipFill>
                      <a:blip r:embed="rId46"/>
                      <a:stretch>
                        <a:fillRect/>
                      </a:stretch>
                    </pic:blipFill>
                    <pic:spPr>
                      <a:xfrm>
                        <a:off x="0" y="0"/>
                        <a:ext cx="4915814" cy="560422"/>
                      </a:xfrm>
                      <a:prstGeom prst="rect">
                        <a:avLst/>
                      </a:prstGeom>
                    </pic:spPr>
                  </pic:pic>
                </a:graphicData>
              </a:graphic>
            </wp:inline>
          </w:drawing>
        </w:r>
      </w:ins>
    </w:p>
    <w:p w14:paraId="67CD8217" w14:textId="0F742101" w:rsidR="00AE43FA" w:rsidRPr="00CC087D" w:rsidRDefault="005B7FB8" w:rsidP="005B7FB8">
      <w:pPr>
        <w:pStyle w:val="Caption"/>
        <w:rPr>
          <w:ins w:id="1170" w:author="Linh Tran" w:date="2024-07-08T00:24:00Z" w16du:dateUtc="2024-07-07T17:24:00Z"/>
          <w:rFonts w:cs="Times New Roman"/>
        </w:rPr>
      </w:pPr>
      <w:bookmarkStart w:id="1171" w:name="_Toc171396704"/>
      <w:bookmarkStart w:id="1172" w:name="_Toc171516285"/>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15</w:t>
      </w:r>
      <w:r w:rsidRPr="00ED1E7D">
        <w:rPr>
          <w:rFonts w:cs="Times New Roman"/>
          <w:noProof/>
        </w:rPr>
        <w:fldChar w:fldCharType="end"/>
      </w:r>
      <w:r w:rsidR="001E6A57">
        <w:rPr>
          <w:rFonts w:cs="Times New Roman"/>
          <w:noProof/>
        </w:rPr>
        <w:t>:</w:t>
      </w:r>
      <w:r w:rsidRPr="00ED1E7D">
        <w:rPr>
          <w:rFonts w:cs="Times New Roman"/>
        </w:rPr>
        <w:t xml:space="preserve"> </w:t>
      </w:r>
      <w:ins w:id="1173" w:author="Linh Tran" w:date="2024-07-08T00:24:00Z" w16du:dateUtc="2024-07-07T17:24:00Z">
        <w:r w:rsidRPr="009434EA">
          <w:rPr>
            <w:rFonts w:cs="Times New Roman"/>
          </w:rPr>
          <w:t>EC2 Agent</w:t>
        </w:r>
        <w:bookmarkEnd w:id="1171"/>
        <w:bookmarkEnd w:id="1172"/>
      </w:ins>
    </w:p>
    <w:p w14:paraId="558619E8" w14:textId="77777777" w:rsidR="00AE43FA" w:rsidRPr="00ED1E7D" w:rsidRDefault="00AE43FA">
      <w:pPr>
        <w:pStyle w:val="Heading3"/>
        <w:rPr>
          <w:ins w:id="1174" w:author="Linh Tran" w:date="2024-07-08T00:24:00Z" w16du:dateUtc="2024-07-07T17:24:00Z"/>
          <w:rFonts w:cs="Times New Roman"/>
          <w:rPrChange w:id="1175" w:author="Trần Nhựt Linh" w:date="2024-07-08T09:15:00Z" w16du:dateUtc="2024-07-08T02:15:00Z">
            <w:rPr>
              <w:ins w:id="1176" w:author="Linh Tran" w:date="2024-07-08T00:24:00Z" w16du:dateUtc="2024-07-07T17:24:00Z"/>
            </w:rPr>
          </w:rPrChange>
        </w:rPr>
        <w:pPrChange w:id="1177" w:author="Linh Tran" w:date="2024-07-08T00:28:00Z" w16du:dateUtc="2024-07-07T17:28:00Z">
          <w:pPr>
            <w:pStyle w:val="Heading3"/>
            <w:numPr>
              <w:ilvl w:val="1"/>
              <w:numId w:val="60"/>
            </w:numPr>
            <w:tabs>
              <w:tab w:val="num" w:pos="1440"/>
            </w:tabs>
            <w:ind w:left="1440" w:hanging="360"/>
          </w:pPr>
        </w:pPrChange>
      </w:pPr>
      <w:bookmarkStart w:id="1178" w:name="_Toc170995482"/>
      <w:bookmarkStart w:id="1179" w:name="_Toc171397297"/>
      <w:ins w:id="1180" w:author="Linh Tran" w:date="2024-07-08T00:24:00Z" w16du:dateUtc="2024-07-07T17:24:00Z">
        <w:r w:rsidRPr="00ED1E7D">
          <w:rPr>
            <w:rFonts w:cs="Times New Roman"/>
            <w:rPrChange w:id="1181" w:author="Trần Nhựt Linh" w:date="2024-07-08T09:15:00Z" w16du:dateUtc="2024-07-08T02:15:00Z">
              <w:rPr/>
            </w:rPrChange>
          </w:rPr>
          <w:t>Khởi tạo Self-hosted Agent Runner cho Azure DevOps</w:t>
        </w:r>
        <w:bookmarkEnd w:id="1178"/>
        <w:bookmarkEnd w:id="1179"/>
      </w:ins>
    </w:p>
    <w:p w14:paraId="149CCDCC" w14:textId="46ACE24D" w:rsidR="00AE43FA" w:rsidRPr="00ED1E7D" w:rsidRDefault="00AE43FA" w:rsidP="00241112">
      <w:pPr>
        <w:rPr>
          <w:ins w:id="1182" w:author="Linh Tran" w:date="2024-07-08T00:24:00Z" w16du:dateUtc="2024-07-07T17:24:00Z"/>
          <w:rFonts w:cs="Times New Roman"/>
        </w:rPr>
      </w:pPr>
      <w:ins w:id="1183" w:author="Linh Tran" w:date="2024-07-08T00:24:00Z" w16du:dateUtc="2024-07-07T17:24:00Z">
        <w:r w:rsidRPr="00ED1E7D">
          <w:rPr>
            <w:rFonts w:cs="Times New Roman"/>
            <w:rPrChange w:id="1184" w:author="Trần Nhựt Linh" w:date="2024-07-08T09:15:00Z" w16du:dateUtc="2024-07-08T02:15:00Z">
              <w:rPr/>
            </w:rPrChange>
          </w:rPr>
          <w:t xml:space="preserve">Truy cập Settings </w:t>
        </w:r>
      </w:ins>
      <w:r w:rsidR="00A828D2" w:rsidRPr="00ED1E7D">
        <w:rPr>
          <w:rFonts w:cs="Times New Roman"/>
        </w:rPr>
        <w:t>→</w:t>
      </w:r>
      <w:ins w:id="1185" w:author="Linh Tran" w:date="2024-07-08T00:24:00Z" w16du:dateUtc="2024-07-07T17:24:00Z">
        <w:r w:rsidRPr="00ED1E7D">
          <w:rPr>
            <w:rFonts w:cs="Times New Roman"/>
          </w:rPr>
          <w:t xml:space="preserve"> Agent Pools </w:t>
        </w:r>
      </w:ins>
      <w:r w:rsidR="00A828D2" w:rsidRPr="00ED1E7D">
        <w:rPr>
          <w:rFonts w:cs="Times New Roman"/>
        </w:rPr>
        <w:t>→</w:t>
      </w:r>
      <w:ins w:id="1186" w:author="Linh Tran" w:date="2024-07-08T00:24:00Z" w16du:dateUtc="2024-07-07T17:24:00Z">
        <w:r w:rsidRPr="00ED1E7D">
          <w:rPr>
            <w:rFonts w:cs="Times New Roman"/>
          </w:rPr>
          <w:t xml:space="preserve"> Tạo pool mới </w:t>
        </w:r>
      </w:ins>
      <w:r w:rsidR="00A828D2" w:rsidRPr="00ED1E7D">
        <w:rPr>
          <w:rFonts w:cs="Times New Roman"/>
        </w:rPr>
        <w:t>→</w:t>
      </w:r>
      <w:ins w:id="1187" w:author="Linh Tran" w:date="2024-07-08T00:24:00Z" w16du:dateUtc="2024-07-07T17:24:00Z">
        <w:r w:rsidRPr="00ED1E7D">
          <w:rPr>
            <w:rFonts w:cs="Times New Roman"/>
          </w:rPr>
          <w:t xml:space="preserve"> Tạo Agent mới</w:t>
        </w:r>
      </w:ins>
    </w:p>
    <w:p w14:paraId="5E8FCFE4" w14:textId="48E0935F" w:rsidR="00AE43FA" w:rsidRPr="00ED1E7D" w:rsidRDefault="00AE43FA" w:rsidP="00241112">
      <w:pPr>
        <w:tabs>
          <w:tab w:val="left" w:pos="5184"/>
        </w:tabs>
        <w:rPr>
          <w:ins w:id="1188" w:author="Linh Tran" w:date="2024-07-08T00:24:00Z" w16du:dateUtc="2024-07-07T17:24:00Z"/>
          <w:rFonts w:cs="Times New Roman"/>
        </w:rPr>
      </w:pPr>
      <w:ins w:id="1189" w:author="Linh Tran" w:date="2024-07-08T00:24:00Z" w16du:dateUtc="2024-07-07T17:24:00Z">
        <w:r w:rsidRPr="00ED1E7D">
          <w:rPr>
            <w:rFonts w:cs="Times New Roman"/>
          </w:rPr>
          <w:t>Truy cập vào máy ảo EC2 bằng ssh và chạy các lệnh</w:t>
        </w:r>
      </w:ins>
      <w:r w:rsidR="005B7FB8" w:rsidRPr="00ED1E7D">
        <w:rPr>
          <w:rFonts w:cs="Times New Roman"/>
        </w:rPr>
        <w:t xml:space="preserve"> cài đặt Docker và JAVA 17 như đã trình bày ở phần phương pháp thực hiện</w:t>
      </w:r>
    </w:p>
    <w:p w14:paraId="6C9FED42" w14:textId="1CA461F2" w:rsidR="00AE43FA" w:rsidRPr="009434EA" w:rsidRDefault="00AE43FA">
      <w:pPr>
        <w:pStyle w:val="Heading3"/>
        <w:rPr>
          <w:ins w:id="1190" w:author="Linh Tran" w:date="2024-07-08T00:24:00Z" w16du:dateUtc="2024-07-07T17:24:00Z"/>
          <w:rFonts w:cs="Times New Roman"/>
        </w:rPr>
        <w:pPrChange w:id="1191" w:author="Linh Tran" w:date="2024-07-08T00:29:00Z" w16du:dateUtc="2024-07-07T17:29:00Z">
          <w:pPr>
            <w:pStyle w:val="Heading3"/>
            <w:numPr>
              <w:ilvl w:val="1"/>
              <w:numId w:val="60"/>
            </w:numPr>
            <w:tabs>
              <w:tab w:val="num" w:pos="1440"/>
            </w:tabs>
            <w:ind w:left="1440" w:hanging="360"/>
          </w:pPr>
        </w:pPrChange>
      </w:pPr>
      <w:bookmarkStart w:id="1192" w:name="_Toc170995483"/>
      <w:bookmarkStart w:id="1193" w:name="_Toc171397298"/>
      <w:ins w:id="1194" w:author="Linh Tran" w:date="2024-07-08T00:24:00Z" w16du:dateUtc="2024-07-07T17:24:00Z">
        <w:r w:rsidRPr="009434EA">
          <w:rPr>
            <w:rFonts w:cs="Times New Roman"/>
          </w:rPr>
          <w:t>Kh</w:t>
        </w:r>
        <w:r w:rsidRPr="00CC087D">
          <w:rPr>
            <w:rFonts w:cs="Times New Roman"/>
          </w:rPr>
          <w:t>ở</w:t>
        </w:r>
        <w:r w:rsidRPr="00ED1E7D">
          <w:rPr>
            <w:rFonts w:cs="Times New Roman"/>
            <w:rPrChange w:id="1195" w:author="Trần Nhựt Linh" w:date="2024-07-08T09:15:00Z" w16du:dateUtc="2024-07-08T02:15:00Z">
              <w:rPr/>
            </w:rPrChange>
          </w:rPr>
          <w:t xml:space="preserve">i tạo AKS </w:t>
        </w:r>
      </w:ins>
      <w:r w:rsidR="00C751F7" w:rsidRPr="00ED1E7D">
        <w:rPr>
          <w:rFonts w:cs="Times New Roman"/>
        </w:rPr>
        <w:t>Cluster</w:t>
      </w:r>
      <w:bookmarkEnd w:id="1192"/>
      <w:bookmarkEnd w:id="1193"/>
    </w:p>
    <w:p w14:paraId="4E5DE893" w14:textId="3223B689" w:rsidR="00AE43FA" w:rsidRPr="00ED1E7D" w:rsidRDefault="00AE43FA" w:rsidP="00241112">
      <w:pPr>
        <w:rPr>
          <w:ins w:id="1196" w:author="Linh Tran" w:date="2024-07-08T00:24:00Z" w16du:dateUtc="2024-07-07T17:24:00Z"/>
          <w:rFonts w:cs="Times New Roman"/>
          <w:rPrChange w:id="1197" w:author="Trần Nhựt Linh" w:date="2024-07-08T09:15:00Z" w16du:dateUtc="2024-07-08T02:15:00Z">
            <w:rPr>
              <w:ins w:id="1198" w:author="Linh Tran" w:date="2024-07-08T00:24:00Z" w16du:dateUtc="2024-07-07T17:24:00Z"/>
            </w:rPr>
          </w:rPrChange>
        </w:rPr>
      </w:pPr>
      <w:ins w:id="1199" w:author="Linh Tran" w:date="2024-07-08T00:24:00Z" w16du:dateUtc="2024-07-07T17:24:00Z">
        <w:r w:rsidRPr="00CC087D">
          <w:rPr>
            <w:rFonts w:cs="Times New Roman"/>
          </w:rPr>
          <w:t>T</w:t>
        </w:r>
        <w:r w:rsidRPr="00ED1E7D">
          <w:rPr>
            <w:rFonts w:cs="Times New Roman"/>
            <w:rPrChange w:id="1200" w:author="Trần Nhựt Linh" w:date="2024-07-08T09:15:00Z" w16du:dateUtc="2024-07-08T02:15:00Z">
              <w:rPr/>
            </w:rPrChange>
          </w:rPr>
          <w:t xml:space="preserve">ạo AKS </w:t>
        </w:r>
      </w:ins>
      <w:r w:rsidR="00C751F7" w:rsidRPr="00ED1E7D">
        <w:rPr>
          <w:rFonts w:cs="Times New Roman"/>
        </w:rPr>
        <w:t>Cluster</w:t>
      </w:r>
      <w:ins w:id="1201" w:author="Linh Tran" w:date="2024-07-08T00:24:00Z" w16du:dateUtc="2024-07-07T17:24:00Z">
        <w:r w:rsidRPr="009434EA">
          <w:rPr>
            <w:rFonts w:cs="Times New Roman"/>
          </w:rPr>
          <w:t xml:space="preserve"> v</w:t>
        </w:r>
        <w:r w:rsidRPr="00CC087D">
          <w:rPr>
            <w:rFonts w:cs="Times New Roman"/>
          </w:rPr>
          <w:t>ớ</w:t>
        </w:r>
        <w:r w:rsidRPr="00ED1E7D">
          <w:rPr>
            <w:rFonts w:cs="Times New Roman"/>
            <w:rPrChange w:id="1202" w:author="Trần Nhựt Linh" w:date="2024-07-08T09:15:00Z" w16du:dateUtc="2024-07-08T02:15:00Z">
              <w:rPr/>
            </w:rPrChange>
          </w:rPr>
          <w:t>i các thông số</w:t>
        </w:r>
      </w:ins>
    </w:p>
    <w:p w14:paraId="45D8B6F5" w14:textId="77777777" w:rsidR="003A5508" w:rsidRPr="00ED1E7D" w:rsidRDefault="00AE43FA" w:rsidP="003A5508">
      <w:pPr>
        <w:keepNext/>
        <w:jc w:val="center"/>
        <w:rPr>
          <w:rFonts w:cs="Times New Roman"/>
        </w:rPr>
      </w:pPr>
      <w:ins w:id="1203" w:author="Linh Tran" w:date="2024-07-08T00:24:00Z" w16du:dateUtc="2024-07-07T17:24:00Z">
        <w:r w:rsidRPr="009434EA">
          <w:rPr>
            <w:rFonts w:cs="Times New Roman"/>
            <w:noProof/>
          </w:rPr>
          <w:lastRenderedPageBreak/>
          <w:drawing>
            <wp:inline distT="0" distB="0" distL="0" distR="0" wp14:anchorId="242F9FEB" wp14:editId="360E1065">
              <wp:extent cx="3671570" cy="2192655"/>
              <wp:effectExtent l="0" t="0" r="5080" b="17145"/>
              <wp:docPr id="16885114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11465" name="Picture 1" descr="A screenshot of a computer screen&#10;&#10;Description automatically generated"/>
                      <pic:cNvPicPr>
                        <a:picLocks noChangeAspect="1"/>
                      </pic:cNvPicPr>
                    </pic:nvPicPr>
                    <pic:blipFill>
                      <a:blip r:embed="rId47"/>
                      <a:stretch>
                        <a:fillRect/>
                      </a:stretch>
                    </pic:blipFill>
                    <pic:spPr>
                      <a:xfrm>
                        <a:off x="0" y="0"/>
                        <a:ext cx="3671570" cy="2192655"/>
                      </a:xfrm>
                      <a:prstGeom prst="rect">
                        <a:avLst/>
                      </a:prstGeom>
                    </pic:spPr>
                  </pic:pic>
                </a:graphicData>
              </a:graphic>
            </wp:inline>
          </w:drawing>
        </w:r>
      </w:ins>
    </w:p>
    <w:p w14:paraId="03B022F4" w14:textId="0028D59F" w:rsidR="00AE43FA" w:rsidRPr="00CC087D" w:rsidRDefault="003A5508" w:rsidP="003A5508">
      <w:pPr>
        <w:pStyle w:val="Caption"/>
        <w:rPr>
          <w:ins w:id="1204" w:author="Linh Tran" w:date="2024-07-08T00:24:00Z" w16du:dateUtc="2024-07-07T17:24:00Z"/>
          <w:rFonts w:cs="Times New Roman"/>
        </w:rPr>
      </w:pPr>
      <w:bookmarkStart w:id="1205" w:name="_Toc171396705"/>
      <w:bookmarkStart w:id="1206" w:name="_Toc171516286"/>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16</w:t>
      </w:r>
      <w:r w:rsidRPr="00ED1E7D">
        <w:rPr>
          <w:rFonts w:cs="Times New Roman"/>
          <w:noProof/>
        </w:rPr>
        <w:fldChar w:fldCharType="end"/>
      </w:r>
      <w:r w:rsidR="001E6A57">
        <w:rPr>
          <w:rFonts w:cs="Times New Roman"/>
          <w:noProof/>
        </w:rPr>
        <w:t>:</w:t>
      </w:r>
      <w:r w:rsidRPr="00ED1E7D">
        <w:rPr>
          <w:rFonts w:cs="Times New Roman"/>
        </w:rPr>
        <w:t xml:space="preserve"> </w:t>
      </w:r>
      <w:ins w:id="1207" w:author="Linh Tran" w:date="2024-07-08T00:24:00Z" w16du:dateUtc="2024-07-07T17:24:00Z">
        <w:r w:rsidRPr="009434EA">
          <w:rPr>
            <w:rFonts w:cs="Times New Roman"/>
          </w:rPr>
          <w:t>Thông s</w:t>
        </w:r>
        <w:r w:rsidRPr="00CC087D">
          <w:rPr>
            <w:rFonts w:cs="Times New Roman"/>
          </w:rPr>
          <w:t>ố</w:t>
        </w:r>
        <w:r w:rsidRPr="00ED1E7D">
          <w:rPr>
            <w:rFonts w:cs="Times New Roman"/>
            <w:rPrChange w:id="1208" w:author="Trần Nhựt Linh" w:date="2024-07-08T09:15:00Z" w16du:dateUtc="2024-07-08T02:15:00Z">
              <w:rPr/>
            </w:rPrChange>
          </w:rPr>
          <w:t xml:space="preserve"> AKS </w:t>
        </w:r>
      </w:ins>
      <w:r w:rsidRPr="00ED1E7D">
        <w:rPr>
          <w:rFonts w:cs="Times New Roman"/>
        </w:rPr>
        <w:t>Cluster</w:t>
      </w:r>
      <w:ins w:id="1209" w:author="Linh Tran" w:date="2024-07-08T00:24:00Z" w16du:dateUtc="2024-07-07T17:24:00Z">
        <w:r w:rsidRPr="009434EA">
          <w:rPr>
            <w:rFonts w:cs="Times New Roman"/>
          </w:rPr>
          <w:t xml:space="preserve"> (1)</w:t>
        </w:r>
        <w:bookmarkEnd w:id="1205"/>
        <w:bookmarkEnd w:id="1206"/>
      </w:ins>
    </w:p>
    <w:p w14:paraId="3A3FF141" w14:textId="77777777" w:rsidR="003A5508" w:rsidRPr="00ED1E7D" w:rsidRDefault="00AE43FA" w:rsidP="003A5508">
      <w:pPr>
        <w:keepNext/>
        <w:jc w:val="center"/>
        <w:rPr>
          <w:rFonts w:cs="Times New Roman"/>
        </w:rPr>
      </w:pPr>
      <w:ins w:id="1210" w:author="Linh Tran" w:date="2024-07-08T00:24:00Z" w16du:dateUtc="2024-07-07T17:24:00Z">
        <w:r w:rsidRPr="009434EA">
          <w:rPr>
            <w:rFonts w:cs="Times New Roman"/>
            <w:noProof/>
          </w:rPr>
          <w:drawing>
            <wp:inline distT="0" distB="0" distL="0" distR="0" wp14:anchorId="4B5D2C66" wp14:editId="5497BB4C">
              <wp:extent cx="3921125" cy="1606550"/>
              <wp:effectExtent l="0" t="0" r="3175" b="12700"/>
              <wp:docPr id="23957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5876" name="Picture 1" descr="A screenshot of a computer&#10;&#10;Description automatically generated"/>
                      <pic:cNvPicPr>
                        <a:picLocks noChangeAspect="1"/>
                      </pic:cNvPicPr>
                    </pic:nvPicPr>
                    <pic:blipFill>
                      <a:blip r:embed="rId48"/>
                      <a:stretch>
                        <a:fillRect/>
                      </a:stretch>
                    </pic:blipFill>
                    <pic:spPr>
                      <a:xfrm>
                        <a:off x="0" y="0"/>
                        <a:ext cx="3921125" cy="1606550"/>
                      </a:xfrm>
                      <a:prstGeom prst="rect">
                        <a:avLst/>
                      </a:prstGeom>
                    </pic:spPr>
                  </pic:pic>
                </a:graphicData>
              </a:graphic>
            </wp:inline>
          </w:drawing>
        </w:r>
      </w:ins>
    </w:p>
    <w:p w14:paraId="59E628C7" w14:textId="10AD20C1" w:rsidR="00AE43FA" w:rsidRPr="00CC087D" w:rsidRDefault="003A5508" w:rsidP="003A5508">
      <w:pPr>
        <w:pStyle w:val="Caption"/>
        <w:rPr>
          <w:ins w:id="1211" w:author="Linh Tran" w:date="2024-07-08T00:24:00Z" w16du:dateUtc="2024-07-07T17:24:00Z"/>
          <w:rFonts w:cs="Times New Roman"/>
        </w:rPr>
      </w:pPr>
      <w:bookmarkStart w:id="1212" w:name="_Toc171396706"/>
      <w:bookmarkStart w:id="1213" w:name="_Toc171516287"/>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17</w:t>
      </w:r>
      <w:r w:rsidRPr="00ED1E7D">
        <w:rPr>
          <w:rFonts w:cs="Times New Roman"/>
          <w:noProof/>
        </w:rPr>
        <w:fldChar w:fldCharType="end"/>
      </w:r>
      <w:r w:rsidR="001E6A57">
        <w:rPr>
          <w:rFonts w:cs="Times New Roman"/>
          <w:noProof/>
        </w:rPr>
        <w:t>:</w:t>
      </w:r>
      <w:r w:rsidRPr="00ED1E7D">
        <w:rPr>
          <w:rFonts w:cs="Times New Roman"/>
        </w:rPr>
        <w:t xml:space="preserve"> </w:t>
      </w:r>
      <w:ins w:id="1214" w:author="Linh Tran" w:date="2024-07-08T00:24:00Z" w16du:dateUtc="2024-07-07T17:24:00Z">
        <w:r w:rsidRPr="009434EA">
          <w:rPr>
            <w:rFonts w:cs="Times New Roman"/>
          </w:rPr>
          <w:t>Thông s</w:t>
        </w:r>
        <w:r w:rsidRPr="00CC087D">
          <w:rPr>
            <w:rFonts w:cs="Times New Roman"/>
          </w:rPr>
          <w:t>ố</w:t>
        </w:r>
        <w:r w:rsidRPr="00ED1E7D">
          <w:rPr>
            <w:rFonts w:cs="Times New Roman"/>
            <w:rPrChange w:id="1215" w:author="Trần Nhựt Linh" w:date="2024-07-08T09:15:00Z" w16du:dateUtc="2024-07-08T02:15:00Z">
              <w:rPr/>
            </w:rPrChange>
          </w:rPr>
          <w:t xml:space="preserve"> AKS </w:t>
        </w:r>
      </w:ins>
      <w:r w:rsidRPr="00ED1E7D">
        <w:rPr>
          <w:rFonts w:cs="Times New Roman"/>
        </w:rPr>
        <w:t>Cluster</w:t>
      </w:r>
      <w:ins w:id="1216" w:author="Linh Tran" w:date="2024-07-08T00:24:00Z" w16du:dateUtc="2024-07-07T17:24:00Z">
        <w:r w:rsidRPr="009434EA">
          <w:rPr>
            <w:rFonts w:cs="Times New Roman"/>
          </w:rPr>
          <w:t xml:space="preserve"> (2)</w:t>
        </w:r>
        <w:bookmarkEnd w:id="1212"/>
        <w:bookmarkEnd w:id="1213"/>
      </w:ins>
    </w:p>
    <w:p w14:paraId="6DB74151" w14:textId="11FF872A" w:rsidR="00AE43FA" w:rsidRPr="00ED1E7D" w:rsidRDefault="003A5508" w:rsidP="00241112">
      <w:pPr>
        <w:jc w:val="both"/>
        <w:rPr>
          <w:ins w:id="1217" w:author="Linh Tran" w:date="2024-07-08T00:24:00Z" w16du:dateUtc="2024-07-07T17:24:00Z"/>
          <w:rFonts w:cs="Times New Roman"/>
          <w:lang w:val="en-US"/>
          <w:rPrChange w:id="1218" w:author="Trần Nhựt Linh" w:date="2024-07-08T09:15:00Z" w16du:dateUtc="2024-07-08T02:15:00Z">
            <w:rPr>
              <w:ins w:id="1219" w:author="Linh Tran" w:date="2024-07-08T00:24:00Z" w16du:dateUtc="2024-07-07T17:24:00Z"/>
            </w:rPr>
          </w:rPrChange>
        </w:rPr>
      </w:pPr>
      <w:r w:rsidRPr="00ED1E7D">
        <w:rPr>
          <w:rFonts w:cs="Times New Roman"/>
          <w:lang w:val="en-US"/>
        </w:rPr>
        <w:t>Review + Create</w:t>
      </w:r>
      <w:ins w:id="1220" w:author="Linh Tran" w:date="2024-07-08T00:24:00Z" w16du:dateUtc="2024-07-07T17:24:00Z">
        <w:r w:rsidR="00AE43FA" w:rsidRPr="009434EA">
          <w:rPr>
            <w:rFonts w:cs="Times New Roman"/>
          </w:rPr>
          <w:t xml:space="preserve"> AKS </w:t>
        </w:r>
      </w:ins>
      <w:r w:rsidR="00C751F7" w:rsidRPr="00ED1E7D">
        <w:rPr>
          <w:rFonts w:cs="Times New Roman"/>
        </w:rPr>
        <w:t>Cluster</w:t>
      </w:r>
      <w:r w:rsidRPr="00ED1E7D">
        <w:rPr>
          <w:rFonts w:cs="Times New Roman"/>
          <w:lang w:val="en-US"/>
        </w:rPr>
        <w:t xml:space="preserve"> và tạo AKS Cluster</w:t>
      </w:r>
    </w:p>
    <w:p w14:paraId="3B52D5B5" w14:textId="77777777" w:rsidR="003A5508" w:rsidRPr="00ED1E7D" w:rsidRDefault="00AE43FA" w:rsidP="003A5508">
      <w:pPr>
        <w:keepNext/>
        <w:jc w:val="center"/>
        <w:rPr>
          <w:rFonts w:cs="Times New Roman"/>
        </w:rPr>
      </w:pPr>
      <w:ins w:id="1221" w:author="Linh Tran" w:date="2024-07-08T00:24:00Z" w16du:dateUtc="2024-07-07T17:24:00Z">
        <w:r w:rsidRPr="009434EA">
          <w:rPr>
            <w:rFonts w:cs="Times New Roman"/>
            <w:noProof/>
          </w:rPr>
          <w:drawing>
            <wp:inline distT="0" distB="0" distL="0" distR="0" wp14:anchorId="6D72ADB4" wp14:editId="3735B405">
              <wp:extent cx="4550410" cy="1219835"/>
              <wp:effectExtent l="0" t="0" r="2540" b="18415"/>
              <wp:docPr id="3165851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5139" name="Picture 1" descr="A close-up of a computer screen&#10;&#10;Description automatically generated"/>
                      <pic:cNvPicPr>
                        <a:picLocks noChangeAspect="1"/>
                      </pic:cNvPicPr>
                    </pic:nvPicPr>
                    <pic:blipFill>
                      <a:blip r:embed="rId49"/>
                      <a:stretch>
                        <a:fillRect/>
                      </a:stretch>
                    </pic:blipFill>
                    <pic:spPr>
                      <a:xfrm>
                        <a:off x="0" y="0"/>
                        <a:ext cx="4550410" cy="1219835"/>
                      </a:xfrm>
                      <a:prstGeom prst="rect">
                        <a:avLst/>
                      </a:prstGeom>
                    </pic:spPr>
                  </pic:pic>
                </a:graphicData>
              </a:graphic>
            </wp:inline>
          </w:drawing>
        </w:r>
      </w:ins>
    </w:p>
    <w:p w14:paraId="2A51B744" w14:textId="7186BD36" w:rsidR="00AE43FA" w:rsidRPr="009434EA" w:rsidRDefault="003A5508" w:rsidP="003A5508">
      <w:pPr>
        <w:pStyle w:val="Caption"/>
        <w:rPr>
          <w:ins w:id="1222" w:author="Linh Tran" w:date="2024-07-08T00:24:00Z" w16du:dateUtc="2024-07-07T17:24:00Z"/>
          <w:rFonts w:cs="Times New Roman"/>
        </w:rPr>
      </w:pPr>
      <w:bookmarkStart w:id="1223" w:name="_Toc171396707"/>
      <w:bookmarkStart w:id="1224" w:name="_Toc171516288"/>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18</w:t>
      </w:r>
      <w:r w:rsidRPr="00ED1E7D">
        <w:rPr>
          <w:rFonts w:cs="Times New Roman"/>
          <w:noProof/>
        </w:rPr>
        <w:fldChar w:fldCharType="end"/>
      </w:r>
      <w:r w:rsidR="001E6A57">
        <w:rPr>
          <w:rFonts w:cs="Times New Roman"/>
          <w:noProof/>
        </w:rPr>
        <w:t>:</w:t>
      </w:r>
      <w:r w:rsidRPr="00ED1E7D">
        <w:rPr>
          <w:rFonts w:cs="Times New Roman"/>
        </w:rPr>
        <w:t xml:space="preserve"> </w:t>
      </w:r>
      <w:ins w:id="1225" w:author="Linh Tran" w:date="2024-07-08T00:24:00Z" w16du:dateUtc="2024-07-07T17:24:00Z">
        <w:r w:rsidRPr="009434EA">
          <w:rPr>
            <w:rFonts w:cs="Times New Roman"/>
          </w:rPr>
          <w:t>T</w:t>
        </w:r>
        <w:r w:rsidRPr="00CC087D">
          <w:rPr>
            <w:rFonts w:cs="Times New Roman"/>
          </w:rPr>
          <w:t>ạ</w:t>
        </w:r>
        <w:r w:rsidRPr="00ED1E7D">
          <w:rPr>
            <w:rFonts w:cs="Times New Roman"/>
            <w:rPrChange w:id="1226" w:author="Trần Nhựt Linh" w:date="2024-07-08T09:15:00Z" w16du:dateUtc="2024-07-08T02:15:00Z">
              <w:rPr/>
            </w:rPrChange>
          </w:rPr>
          <w:t xml:space="preserve">o thành công </w:t>
        </w:r>
      </w:ins>
      <w:r w:rsidRPr="00ED1E7D">
        <w:rPr>
          <w:rFonts w:cs="Times New Roman"/>
        </w:rPr>
        <w:t>Cluster</w:t>
      </w:r>
      <w:bookmarkEnd w:id="1223"/>
      <w:bookmarkEnd w:id="1224"/>
    </w:p>
    <w:p w14:paraId="6FFEB3B1" w14:textId="14506F9B" w:rsidR="00AE43FA" w:rsidRPr="009434EA" w:rsidRDefault="00AE43FA" w:rsidP="00241112">
      <w:pPr>
        <w:rPr>
          <w:ins w:id="1227" w:author="Linh Tran" w:date="2024-07-08T00:24:00Z" w16du:dateUtc="2024-07-07T17:24:00Z"/>
          <w:rFonts w:cs="Times New Roman"/>
        </w:rPr>
      </w:pPr>
      <w:ins w:id="1228" w:author="Linh Tran" w:date="2024-07-08T00:24:00Z" w16du:dateUtc="2024-07-07T17:24:00Z">
        <w:r w:rsidRPr="00CC087D">
          <w:rPr>
            <w:rFonts w:cs="Times New Roman"/>
          </w:rPr>
          <w:t>T</w:t>
        </w:r>
        <w:r w:rsidRPr="00ED1E7D">
          <w:rPr>
            <w:rFonts w:cs="Times New Roman"/>
            <w:rPrChange w:id="1229" w:author="Trần Nhựt Linh" w:date="2024-07-08T09:15:00Z" w16du:dateUtc="2024-07-08T02:15:00Z">
              <w:rPr/>
            </w:rPrChange>
          </w:rPr>
          <w:t xml:space="preserve">ạo kết nối kubectl tới AKS </w:t>
        </w:r>
      </w:ins>
      <w:r w:rsidR="00C751F7" w:rsidRPr="00ED1E7D">
        <w:rPr>
          <w:rFonts w:cs="Times New Roman"/>
        </w:rPr>
        <w:t>Cluster</w:t>
      </w:r>
    </w:p>
    <w:p w14:paraId="55D83FDB" w14:textId="77777777" w:rsidR="003A5508" w:rsidRPr="00ED1E7D" w:rsidRDefault="00AE43FA" w:rsidP="003A5508">
      <w:pPr>
        <w:keepNext/>
        <w:jc w:val="center"/>
        <w:rPr>
          <w:rFonts w:cs="Times New Roman"/>
        </w:rPr>
      </w:pPr>
      <w:ins w:id="1230" w:author="Linh Tran" w:date="2024-07-08T00:24:00Z" w16du:dateUtc="2024-07-07T17:24:00Z">
        <w:r w:rsidRPr="009434EA">
          <w:rPr>
            <w:rFonts w:cs="Times New Roman"/>
            <w:noProof/>
          </w:rPr>
          <w:drawing>
            <wp:inline distT="0" distB="0" distL="0" distR="0" wp14:anchorId="101A88BB" wp14:editId="22480719">
              <wp:extent cx="4981575" cy="737235"/>
              <wp:effectExtent l="0" t="0" r="0" b="5715"/>
              <wp:docPr id="1796145825" name="Picture 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5825" name="Picture 7" descr="A screen shot of a computer scree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981651" cy="737859"/>
                      </a:xfrm>
                      <a:prstGeom prst="rect">
                        <a:avLst/>
                      </a:prstGeom>
                      <a:noFill/>
                      <a:ln>
                        <a:noFill/>
                      </a:ln>
                    </pic:spPr>
                  </pic:pic>
                </a:graphicData>
              </a:graphic>
            </wp:inline>
          </w:drawing>
        </w:r>
      </w:ins>
    </w:p>
    <w:p w14:paraId="1940712F" w14:textId="316257BF" w:rsidR="00AE43FA" w:rsidRPr="009434EA" w:rsidRDefault="003A5508" w:rsidP="003A5508">
      <w:pPr>
        <w:pStyle w:val="Caption"/>
        <w:rPr>
          <w:ins w:id="1231" w:author="Linh Tran" w:date="2024-07-08T00:24:00Z" w16du:dateUtc="2024-07-07T17:24:00Z"/>
          <w:rFonts w:cs="Times New Roman"/>
        </w:rPr>
      </w:pPr>
      <w:bookmarkStart w:id="1232" w:name="_Toc171396708"/>
      <w:bookmarkStart w:id="1233" w:name="_Toc171516289"/>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19</w:t>
      </w:r>
      <w:r w:rsidRPr="00ED1E7D">
        <w:rPr>
          <w:rFonts w:cs="Times New Roman"/>
          <w:noProof/>
        </w:rPr>
        <w:fldChar w:fldCharType="end"/>
      </w:r>
      <w:r w:rsidR="001E6A57">
        <w:rPr>
          <w:rFonts w:cs="Times New Roman"/>
          <w:noProof/>
        </w:rPr>
        <w:t>:</w:t>
      </w:r>
      <w:r w:rsidRPr="00ED1E7D">
        <w:rPr>
          <w:rFonts w:cs="Times New Roman"/>
        </w:rPr>
        <w:t xml:space="preserve"> </w:t>
      </w:r>
      <w:ins w:id="1234" w:author="Linh Tran" w:date="2024-07-08T00:24:00Z" w16du:dateUtc="2024-07-07T17:24:00Z">
        <w:r w:rsidRPr="009434EA">
          <w:rPr>
            <w:rFonts w:cs="Times New Roman"/>
          </w:rPr>
          <w:t>L</w:t>
        </w:r>
        <w:r w:rsidRPr="00CC087D">
          <w:rPr>
            <w:rFonts w:cs="Times New Roman"/>
          </w:rPr>
          <w:t>ệ</w:t>
        </w:r>
        <w:r w:rsidRPr="00ED1E7D">
          <w:rPr>
            <w:rFonts w:cs="Times New Roman"/>
            <w:rPrChange w:id="1235" w:author="Trần Nhựt Linh" w:date="2024-07-08T09:15:00Z" w16du:dateUtc="2024-07-08T02:15:00Z">
              <w:rPr/>
            </w:rPrChange>
          </w:rPr>
          <w:t xml:space="preserve">nh kết nối kubectl tới AKS </w:t>
        </w:r>
      </w:ins>
      <w:r w:rsidRPr="00ED1E7D">
        <w:rPr>
          <w:rFonts w:cs="Times New Roman"/>
        </w:rPr>
        <w:t>Cluster</w:t>
      </w:r>
      <w:bookmarkEnd w:id="1232"/>
      <w:bookmarkEnd w:id="1233"/>
    </w:p>
    <w:p w14:paraId="1645695D" w14:textId="77777777" w:rsidR="00AE43FA" w:rsidRPr="00ED1E7D" w:rsidRDefault="00AE43FA">
      <w:pPr>
        <w:pStyle w:val="Heading3"/>
        <w:rPr>
          <w:ins w:id="1236" w:author="Linh Tran" w:date="2024-07-08T00:24:00Z" w16du:dateUtc="2024-07-07T17:24:00Z"/>
          <w:rFonts w:cs="Times New Roman"/>
          <w:rPrChange w:id="1237" w:author="Trần Nhựt Linh" w:date="2024-07-08T09:15:00Z" w16du:dateUtc="2024-07-08T02:15:00Z">
            <w:rPr>
              <w:ins w:id="1238" w:author="Linh Tran" w:date="2024-07-08T00:24:00Z" w16du:dateUtc="2024-07-07T17:24:00Z"/>
            </w:rPr>
          </w:rPrChange>
        </w:rPr>
        <w:pPrChange w:id="1239" w:author="Linh Tran" w:date="2024-07-08T00:29:00Z" w16du:dateUtc="2024-07-07T17:29:00Z">
          <w:pPr>
            <w:pStyle w:val="Heading3"/>
            <w:numPr>
              <w:ilvl w:val="1"/>
              <w:numId w:val="60"/>
            </w:numPr>
            <w:tabs>
              <w:tab w:val="num" w:pos="1440"/>
            </w:tabs>
            <w:ind w:left="1440" w:hanging="360"/>
          </w:pPr>
        </w:pPrChange>
      </w:pPr>
      <w:bookmarkStart w:id="1240" w:name="_Toc170995484"/>
      <w:bookmarkStart w:id="1241" w:name="_Toc171397299"/>
      <w:ins w:id="1242" w:author="Linh Tran" w:date="2024-07-08T00:24:00Z" w16du:dateUtc="2024-07-07T17:24:00Z">
        <w:r w:rsidRPr="009434EA">
          <w:rPr>
            <w:rFonts w:cs="Times New Roman"/>
          </w:rPr>
          <w:lastRenderedPageBreak/>
          <w:t>Kh</w:t>
        </w:r>
        <w:r w:rsidRPr="00CC087D">
          <w:rPr>
            <w:rFonts w:cs="Times New Roman"/>
          </w:rPr>
          <w:t>ở</w:t>
        </w:r>
        <w:r w:rsidRPr="00ED1E7D">
          <w:rPr>
            <w:rFonts w:cs="Times New Roman"/>
            <w:rPrChange w:id="1243" w:author="Trần Nhựt Linh" w:date="2024-07-08T09:15:00Z" w16du:dateUtc="2024-07-08T02:15:00Z">
              <w:rPr/>
            </w:rPrChange>
          </w:rPr>
          <w:t>i tạo SonarCloud Scanner</w:t>
        </w:r>
        <w:bookmarkEnd w:id="1240"/>
        <w:bookmarkEnd w:id="1241"/>
      </w:ins>
    </w:p>
    <w:p w14:paraId="7FE7C45C" w14:textId="6CB89F43" w:rsidR="00AE43FA" w:rsidRPr="00ED1E7D" w:rsidRDefault="00AE43FA" w:rsidP="00241112">
      <w:pPr>
        <w:rPr>
          <w:ins w:id="1244" w:author="Linh Tran" w:date="2024-07-08T00:24:00Z" w16du:dateUtc="2024-07-07T17:24:00Z"/>
          <w:rFonts w:cs="Times New Roman"/>
          <w:rPrChange w:id="1245" w:author="Trần Nhựt Linh" w:date="2024-07-08T09:15:00Z" w16du:dateUtc="2024-07-08T02:15:00Z">
            <w:rPr>
              <w:ins w:id="1246" w:author="Linh Tran" w:date="2024-07-08T00:24:00Z" w16du:dateUtc="2024-07-07T17:24:00Z"/>
            </w:rPr>
          </w:rPrChange>
        </w:rPr>
      </w:pPr>
      <w:ins w:id="1247" w:author="Linh Tran" w:date="2024-07-08T00:24:00Z" w16du:dateUtc="2024-07-07T17:24:00Z">
        <w:r w:rsidRPr="00ED1E7D">
          <w:rPr>
            <w:rFonts w:cs="Times New Roman"/>
            <w:rPrChange w:id="1248" w:author="Trần Nhựt Linh" w:date="2024-07-08T09:15:00Z" w16du:dateUtc="2024-07-08T02:15:00Z">
              <w:rPr/>
            </w:rPrChange>
          </w:rPr>
          <w:t xml:space="preserve">Đăng nhập bằng tài khoản AzureDevOps </w:t>
        </w:r>
      </w:ins>
      <w:r w:rsidR="00A828D2" w:rsidRPr="00ED1E7D">
        <w:rPr>
          <w:rFonts w:cs="Times New Roman"/>
        </w:rPr>
        <w:t>→</w:t>
      </w:r>
      <w:ins w:id="1249" w:author="Linh Tran" w:date="2024-07-08T00:24:00Z" w16du:dateUtc="2024-07-07T17:24:00Z">
        <w:r w:rsidRPr="00ED1E7D">
          <w:rPr>
            <w:rFonts w:cs="Times New Roman"/>
          </w:rPr>
          <w:t xml:space="preserve"> </w:t>
        </w:r>
        <w:r w:rsidRPr="009434EA">
          <w:rPr>
            <w:rFonts w:cs="Times New Roman"/>
          </w:rPr>
          <w:t>t</w:t>
        </w:r>
        <w:r w:rsidRPr="00CC087D">
          <w:rPr>
            <w:rFonts w:cs="Times New Roman"/>
          </w:rPr>
          <w:t>ạ</w:t>
        </w:r>
        <w:r w:rsidRPr="00ED1E7D">
          <w:rPr>
            <w:rFonts w:cs="Times New Roman"/>
            <w:rPrChange w:id="1250" w:author="Trần Nhựt Linh" w:date="2024-07-08T09:15:00Z" w16du:dateUtc="2024-07-08T02:15:00Z">
              <w:rPr/>
            </w:rPrChange>
          </w:rPr>
          <w:t xml:space="preserve">o Project mới </w:t>
        </w:r>
      </w:ins>
      <w:r w:rsidR="00A828D2" w:rsidRPr="00ED1E7D">
        <w:rPr>
          <w:rFonts w:cs="Times New Roman"/>
        </w:rPr>
        <w:t>→</w:t>
      </w:r>
      <w:ins w:id="1251" w:author="Linh Tran" w:date="2024-07-08T00:24:00Z" w16du:dateUtc="2024-07-07T17:24:00Z">
        <w:r w:rsidRPr="009434EA">
          <w:rPr>
            <w:rFonts w:cs="Times New Roman"/>
          </w:rPr>
          <w:t xml:space="preserve"> Import Repository </w:t>
        </w:r>
      </w:ins>
      <w:r w:rsidR="00A828D2" w:rsidRPr="00ED1E7D">
        <w:rPr>
          <w:rFonts w:cs="Times New Roman"/>
        </w:rPr>
        <w:t>→</w:t>
      </w:r>
      <w:ins w:id="1252" w:author="Linh Tran" w:date="2024-07-08T00:24:00Z" w16du:dateUtc="2024-07-07T17:24:00Z">
        <w:r w:rsidRPr="009434EA">
          <w:rPr>
            <w:rFonts w:cs="Times New Roman"/>
          </w:rPr>
          <w:t xml:space="preserve"> ch</w:t>
        </w:r>
        <w:r w:rsidRPr="00CC087D">
          <w:rPr>
            <w:rFonts w:cs="Times New Roman"/>
          </w:rPr>
          <w:t>ọ</w:t>
        </w:r>
        <w:r w:rsidRPr="00ED1E7D">
          <w:rPr>
            <w:rFonts w:cs="Times New Roman"/>
            <w:rPrChange w:id="1253" w:author="Trần Nhựt Linh" w:date="2024-07-08T09:15:00Z" w16du:dateUtc="2024-07-08T02:15:00Z">
              <w:rPr/>
            </w:rPrChange>
          </w:rPr>
          <w:t>n Method AzureDevOps Pipelines</w:t>
        </w:r>
      </w:ins>
    </w:p>
    <w:p w14:paraId="1052E9DC" w14:textId="77777777" w:rsidR="003A5508" w:rsidRPr="00ED1E7D" w:rsidRDefault="00AE43FA" w:rsidP="003A5508">
      <w:pPr>
        <w:keepNext/>
        <w:jc w:val="center"/>
        <w:rPr>
          <w:rFonts w:cs="Times New Roman"/>
        </w:rPr>
      </w:pPr>
      <w:ins w:id="1254" w:author="Linh Tran" w:date="2024-07-08T00:24:00Z" w16du:dateUtc="2024-07-07T17:24:00Z">
        <w:r w:rsidRPr="009434EA">
          <w:rPr>
            <w:rFonts w:cs="Times New Roman"/>
            <w:noProof/>
          </w:rPr>
          <w:drawing>
            <wp:inline distT="0" distB="0" distL="0" distR="0" wp14:anchorId="3AB10741" wp14:editId="50252857">
              <wp:extent cx="3253105" cy="1891030"/>
              <wp:effectExtent l="0" t="0" r="4445" b="13970"/>
              <wp:docPr id="2114904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04811" name="Picture 1" descr="A screenshot of a computer&#10;&#10;Description automatically generated"/>
                      <pic:cNvPicPr>
                        <a:picLocks noChangeAspect="1"/>
                      </pic:cNvPicPr>
                    </pic:nvPicPr>
                    <pic:blipFill>
                      <a:blip r:embed="rId51"/>
                      <a:stretch>
                        <a:fillRect/>
                      </a:stretch>
                    </pic:blipFill>
                    <pic:spPr>
                      <a:xfrm>
                        <a:off x="0" y="0"/>
                        <a:ext cx="3253105" cy="1891030"/>
                      </a:xfrm>
                      <a:prstGeom prst="rect">
                        <a:avLst/>
                      </a:prstGeom>
                    </pic:spPr>
                  </pic:pic>
                </a:graphicData>
              </a:graphic>
            </wp:inline>
          </w:drawing>
        </w:r>
      </w:ins>
    </w:p>
    <w:p w14:paraId="79650ABC" w14:textId="68014419" w:rsidR="00AE43FA" w:rsidRPr="00CC087D" w:rsidRDefault="003A5508" w:rsidP="003A5508">
      <w:pPr>
        <w:pStyle w:val="Caption"/>
        <w:rPr>
          <w:ins w:id="1255" w:author="Linh Tran" w:date="2024-07-08T00:24:00Z" w16du:dateUtc="2024-07-07T17:24:00Z"/>
          <w:rFonts w:cs="Times New Roman"/>
        </w:rPr>
      </w:pPr>
      <w:bookmarkStart w:id="1256" w:name="_Toc171396709"/>
      <w:bookmarkStart w:id="1257" w:name="_Toc171516290"/>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20</w:t>
      </w:r>
      <w:r w:rsidRPr="00ED1E7D">
        <w:rPr>
          <w:rFonts w:cs="Times New Roman"/>
          <w:noProof/>
        </w:rPr>
        <w:fldChar w:fldCharType="end"/>
      </w:r>
      <w:r w:rsidR="001E6A57">
        <w:rPr>
          <w:rFonts w:cs="Times New Roman"/>
          <w:noProof/>
        </w:rPr>
        <w:t>:</w:t>
      </w:r>
      <w:r w:rsidRPr="00ED1E7D">
        <w:rPr>
          <w:rFonts w:cs="Times New Roman"/>
        </w:rPr>
        <w:t xml:space="preserve"> </w:t>
      </w:r>
      <w:ins w:id="1258" w:author="Linh Tran" w:date="2024-07-08T00:24:00Z" w16du:dateUtc="2024-07-07T17:24:00Z">
        <w:r w:rsidRPr="009434EA">
          <w:rPr>
            <w:rFonts w:cs="Times New Roman"/>
          </w:rPr>
          <w:t>Import Repository</w:t>
        </w:r>
        <w:bookmarkEnd w:id="1256"/>
        <w:bookmarkEnd w:id="1257"/>
      </w:ins>
    </w:p>
    <w:p w14:paraId="7608C83D" w14:textId="77777777" w:rsidR="003A5508" w:rsidRPr="00ED1E7D" w:rsidRDefault="00AE43FA" w:rsidP="003A5508">
      <w:pPr>
        <w:keepNext/>
        <w:jc w:val="center"/>
        <w:rPr>
          <w:rFonts w:cs="Times New Roman"/>
        </w:rPr>
      </w:pPr>
      <w:ins w:id="1259" w:author="Linh Tran" w:date="2024-07-08T00:24:00Z" w16du:dateUtc="2024-07-07T17:24:00Z">
        <w:r w:rsidRPr="009434EA">
          <w:rPr>
            <w:rFonts w:cs="Times New Roman"/>
            <w:noProof/>
          </w:rPr>
          <w:drawing>
            <wp:inline distT="0" distB="0" distL="0" distR="0" wp14:anchorId="49B91269" wp14:editId="3C897CD4">
              <wp:extent cx="4432935" cy="674370"/>
              <wp:effectExtent l="0" t="0" r="5715" b="0"/>
              <wp:docPr id="1372695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95274" name="Picture 1" descr="A screenshot of a computer&#10;&#10;Description automatically generated"/>
                      <pic:cNvPicPr>
                        <a:picLocks noChangeAspect="1"/>
                      </pic:cNvPicPr>
                    </pic:nvPicPr>
                    <pic:blipFill>
                      <a:blip r:embed="rId52"/>
                      <a:stretch>
                        <a:fillRect/>
                      </a:stretch>
                    </pic:blipFill>
                    <pic:spPr>
                      <a:xfrm>
                        <a:off x="0" y="0"/>
                        <a:ext cx="4433011" cy="674824"/>
                      </a:xfrm>
                      <a:prstGeom prst="rect">
                        <a:avLst/>
                      </a:prstGeom>
                    </pic:spPr>
                  </pic:pic>
                </a:graphicData>
              </a:graphic>
            </wp:inline>
          </w:drawing>
        </w:r>
      </w:ins>
    </w:p>
    <w:p w14:paraId="71E6F22E" w14:textId="3D1ED2B5" w:rsidR="00AE43FA" w:rsidRPr="00CC087D" w:rsidRDefault="003A5508" w:rsidP="003A5508">
      <w:pPr>
        <w:pStyle w:val="Caption"/>
        <w:rPr>
          <w:ins w:id="1260" w:author="Linh Tran" w:date="2024-07-08T00:24:00Z" w16du:dateUtc="2024-07-07T17:24:00Z"/>
          <w:rFonts w:cs="Times New Roman"/>
        </w:rPr>
      </w:pPr>
      <w:bookmarkStart w:id="1261" w:name="_Toc171396710"/>
      <w:bookmarkStart w:id="1262" w:name="_Toc171516291"/>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21</w:t>
      </w:r>
      <w:r w:rsidRPr="00ED1E7D">
        <w:rPr>
          <w:rFonts w:cs="Times New Roman"/>
          <w:noProof/>
        </w:rPr>
        <w:fldChar w:fldCharType="end"/>
      </w:r>
      <w:r w:rsidR="001E6A57">
        <w:rPr>
          <w:rFonts w:cs="Times New Roman"/>
          <w:noProof/>
        </w:rPr>
        <w:t>:</w:t>
      </w:r>
      <w:r w:rsidRPr="00ED1E7D">
        <w:rPr>
          <w:rFonts w:cs="Times New Roman"/>
        </w:rPr>
        <w:t xml:space="preserve"> </w:t>
      </w:r>
      <w:ins w:id="1263" w:author="Linh Tran" w:date="2024-07-08T00:24:00Z" w16du:dateUtc="2024-07-07T17:24:00Z">
        <w:r w:rsidRPr="009434EA">
          <w:rPr>
            <w:rFonts w:cs="Times New Roman"/>
          </w:rPr>
          <w:t>Analysis Method</w:t>
        </w:r>
        <w:bookmarkEnd w:id="1261"/>
        <w:bookmarkEnd w:id="1262"/>
      </w:ins>
    </w:p>
    <w:p w14:paraId="5EA50257" w14:textId="77777777" w:rsidR="00AE43FA" w:rsidRPr="00ED1E7D" w:rsidRDefault="00AE43FA" w:rsidP="00241112">
      <w:pPr>
        <w:rPr>
          <w:ins w:id="1264" w:author="Linh Tran" w:date="2024-07-08T00:24:00Z" w16du:dateUtc="2024-07-07T17:24:00Z"/>
          <w:rFonts w:cs="Times New Roman"/>
          <w:rPrChange w:id="1265" w:author="Trần Nhựt Linh" w:date="2024-07-08T09:15:00Z" w16du:dateUtc="2024-07-08T02:15:00Z">
            <w:rPr>
              <w:ins w:id="1266" w:author="Linh Tran" w:date="2024-07-08T00:24:00Z" w16du:dateUtc="2024-07-07T17:24:00Z"/>
            </w:rPr>
          </w:rPrChange>
        </w:rPr>
      </w:pPr>
      <w:ins w:id="1267" w:author="Linh Tran" w:date="2024-07-08T00:24:00Z" w16du:dateUtc="2024-07-07T17:24:00Z">
        <w:r w:rsidRPr="00ED1E7D">
          <w:rPr>
            <w:rFonts w:cs="Times New Roman"/>
            <w:rPrChange w:id="1268" w:author="Trần Nhựt Linh" w:date="2024-07-08T09:15:00Z" w16du:dateUtc="2024-07-08T02:15:00Z">
              <w:rPr/>
            </w:rPrChange>
          </w:rPr>
          <w:t>Vào Marketplace và tải SonarCloud cho AzureDevOps</w:t>
        </w:r>
      </w:ins>
    </w:p>
    <w:p w14:paraId="6DB12286" w14:textId="77777777" w:rsidR="003A5508" w:rsidRPr="00ED1E7D" w:rsidRDefault="00AE43FA" w:rsidP="003A5508">
      <w:pPr>
        <w:keepNext/>
        <w:jc w:val="center"/>
        <w:rPr>
          <w:rFonts w:cs="Times New Roman"/>
        </w:rPr>
      </w:pPr>
      <w:ins w:id="1269" w:author="Linh Tran" w:date="2024-07-08T00:24:00Z" w16du:dateUtc="2024-07-07T17:24:00Z">
        <w:r w:rsidRPr="009434EA">
          <w:rPr>
            <w:rFonts w:cs="Times New Roman"/>
            <w:noProof/>
          </w:rPr>
          <w:drawing>
            <wp:inline distT="0" distB="0" distL="0" distR="0" wp14:anchorId="2787DE7C" wp14:editId="3E8A7565">
              <wp:extent cx="5347970" cy="2230755"/>
              <wp:effectExtent l="0" t="0" r="5080" b="0"/>
              <wp:docPr id="94184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4223" name="Picture 1" descr="A screenshot of a computer&#10;&#10;Description automatically generated"/>
                      <pic:cNvPicPr>
                        <a:picLocks noChangeAspect="1"/>
                      </pic:cNvPicPr>
                    </pic:nvPicPr>
                    <pic:blipFill>
                      <a:blip r:embed="rId53"/>
                      <a:stretch>
                        <a:fillRect/>
                      </a:stretch>
                    </pic:blipFill>
                    <pic:spPr>
                      <a:xfrm>
                        <a:off x="0" y="0"/>
                        <a:ext cx="5348646" cy="2231071"/>
                      </a:xfrm>
                      <a:prstGeom prst="rect">
                        <a:avLst/>
                      </a:prstGeom>
                    </pic:spPr>
                  </pic:pic>
                </a:graphicData>
              </a:graphic>
            </wp:inline>
          </w:drawing>
        </w:r>
      </w:ins>
    </w:p>
    <w:p w14:paraId="7B57BD70" w14:textId="50D0F2F0" w:rsidR="00AE43FA" w:rsidRPr="00ED1E7D" w:rsidRDefault="003A5508" w:rsidP="003A5508">
      <w:pPr>
        <w:pStyle w:val="Caption"/>
        <w:rPr>
          <w:ins w:id="1270" w:author="Linh Tran" w:date="2024-07-08T00:24:00Z" w16du:dateUtc="2024-07-07T17:24:00Z"/>
          <w:rFonts w:cs="Times New Roman"/>
          <w:rPrChange w:id="1271" w:author="Trần Nhựt Linh" w:date="2024-07-08T09:15:00Z" w16du:dateUtc="2024-07-08T02:15:00Z">
            <w:rPr>
              <w:ins w:id="1272" w:author="Linh Tran" w:date="2024-07-08T00:24:00Z" w16du:dateUtc="2024-07-07T17:24:00Z"/>
            </w:rPr>
          </w:rPrChange>
        </w:rPr>
      </w:pPr>
      <w:bookmarkStart w:id="1273" w:name="_Toc171396711"/>
      <w:bookmarkStart w:id="1274" w:name="_Toc171516292"/>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22</w:t>
      </w:r>
      <w:r w:rsidRPr="00ED1E7D">
        <w:rPr>
          <w:rFonts w:cs="Times New Roman"/>
          <w:noProof/>
        </w:rPr>
        <w:fldChar w:fldCharType="end"/>
      </w:r>
      <w:r w:rsidR="001E6A57">
        <w:rPr>
          <w:rFonts w:cs="Times New Roman"/>
          <w:noProof/>
        </w:rPr>
        <w:t>:</w:t>
      </w:r>
      <w:r w:rsidRPr="00ED1E7D">
        <w:rPr>
          <w:rFonts w:cs="Times New Roman"/>
        </w:rPr>
        <w:t xml:space="preserve"> </w:t>
      </w:r>
      <w:ins w:id="1275" w:author="Linh Tran" w:date="2024-07-08T00:24:00Z" w16du:dateUtc="2024-07-07T17:24:00Z">
        <w:r w:rsidRPr="009434EA">
          <w:rPr>
            <w:rFonts w:cs="Times New Roman"/>
          </w:rPr>
          <w:t>T</w:t>
        </w:r>
        <w:r w:rsidRPr="00CC087D">
          <w:rPr>
            <w:rFonts w:cs="Times New Roman"/>
          </w:rPr>
          <w:t>ả</w:t>
        </w:r>
        <w:r w:rsidRPr="00ED1E7D">
          <w:rPr>
            <w:rFonts w:cs="Times New Roman"/>
            <w:rPrChange w:id="1276" w:author="Trần Nhựt Linh" w:date="2024-07-08T09:15:00Z" w16du:dateUtc="2024-07-08T02:15:00Z">
              <w:rPr/>
            </w:rPrChange>
          </w:rPr>
          <w:t>i SonarCloud từ Marketplace</w:t>
        </w:r>
        <w:bookmarkEnd w:id="1273"/>
        <w:bookmarkEnd w:id="1274"/>
      </w:ins>
    </w:p>
    <w:p w14:paraId="7E5CF4C4" w14:textId="109216CF" w:rsidR="00AE43FA" w:rsidRPr="009434EA" w:rsidRDefault="00AE43FA" w:rsidP="00241112">
      <w:pPr>
        <w:rPr>
          <w:ins w:id="1277" w:author="Linh Tran" w:date="2024-07-08T00:24:00Z" w16du:dateUtc="2024-07-07T17:24:00Z"/>
          <w:rFonts w:cs="Times New Roman"/>
        </w:rPr>
      </w:pPr>
      <w:ins w:id="1278" w:author="Linh Tran" w:date="2024-07-08T00:24:00Z" w16du:dateUtc="2024-07-07T17:24:00Z">
        <w:r w:rsidRPr="00ED1E7D">
          <w:rPr>
            <w:rFonts w:cs="Times New Roman"/>
            <w:rPrChange w:id="1279" w:author="Trần Nhựt Linh" w:date="2024-07-08T09:15:00Z" w16du:dateUtc="2024-07-08T02:15:00Z">
              <w:rPr/>
            </w:rPrChange>
          </w:rPr>
          <w:t>Tạo kết nối dịch vụ với SonarCloud với token được cấp</w:t>
        </w:r>
      </w:ins>
      <w:r w:rsidR="004B72F3" w:rsidRPr="00ED1E7D">
        <w:rPr>
          <w:rFonts w:cs="Times New Roman"/>
        </w:rPr>
        <w:t xml:space="preserve"> như phần</w:t>
      </w:r>
      <w:r w:rsidR="005B7FB8" w:rsidRPr="00ED1E7D">
        <w:rPr>
          <w:rFonts w:cs="Times New Roman"/>
        </w:rPr>
        <w:t xml:space="preserve"> phương pháp thực hiện</w:t>
      </w:r>
      <w:r w:rsidR="004B72F3" w:rsidRPr="00ED1E7D">
        <w:rPr>
          <w:rFonts w:cs="Times New Roman"/>
        </w:rPr>
        <w:t xml:space="preserve"> đã trình bày</w:t>
      </w:r>
    </w:p>
    <w:p w14:paraId="4F27055A" w14:textId="2A6138B2" w:rsidR="00AE43FA" w:rsidRPr="009434EA" w:rsidRDefault="00AE43FA" w:rsidP="00241112">
      <w:pPr>
        <w:keepNext/>
        <w:jc w:val="center"/>
        <w:rPr>
          <w:ins w:id="1280" w:author="Linh Tran" w:date="2024-07-08T00:24:00Z" w16du:dateUtc="2024-07-07T17:24:00Z"/>
          <w:rFonts w:cs="Times New Roman"/>
        </w:rPr>
      </w:pPr>
    </w:p>
    <w:p w14:paraId="4D366D60" w14:textId="09625A17" w:rsidR="00AE43FA" w:rsidRPr="00ED1E7D" w:rsidRDefault="00AE43FA" w:rsidP="00241112">
      <w:pPr>
        <w:tabs>
          <w:tab w:val="left" w:pos="2419"/>
        </w:tabs>
        <w:rPr>
          <w:ins w:id="1281" w:author="Linh Tran" w:date="2024-07-08T00:24:00Z" w16du:dateUtc="2024-07-07T17:24:00Z"/>
          <w:rFonts w:cs="Times New Roman"/>
          <w:rPrChange w:id="1282" w:author="Trần Nhựt Linh" w:date="2024-07-08T09:15:00Z" w16du:dateUtc="2024-07-08T02:15:00Z">
            <w:rPr>
              <w:ins w:id="1283" w:author="Linh Tran" w:date="2024-07-08T00:24:00Z" w16du:dateUtc="2024-07-07T17:24:00Z"/>
            </w:rPr>
          </w:rPrChange>
        </w:rPr>
      </w:pPr>
      <w:ins w:id="1284" w:author="Linh Tran" w:date="2024-07-08T00:24:00Z" w16du:dateUtc="2024-07-07T17:24:00Z">
        <w:r w:rsidRPr="00CC087D">
          <w:rPr>
            <w:rFonts w:cs="Times New Roman"/>
          </w:rPr>
          <w:t>T</w:t>
        </w:r>
        <w:r w:rsidRPr="00ED1E7D">
          <w:rPr>
            <w:rFonts w:cs="Times New Roman"/>
            <w:rPrChange w:id="1285" w:author="Trần Nhựt Linh" w:date="2024-07-08T09:15:00Z" w16du:dateUtc="2024-07-08T02:15:00Z">
              <w:rPr/>
            </w:rPrChange>
          </w:rPr>
          <w:t>ạo file sonar-project.properties trong repos</w:t>
        </w:r>
      </w:ins>
      <w:r w:rsidR="003A5508" w:rsidRPr="00ED1E7D">
        <w:rPr>
          <w:rFonts w:cs="Times New Roman"/>
          <w:lang w:val="en-US"/>
        </w:rPr>
        <w:t>itory</w:t>
      </w:r>
      <w:ins w:id="1286" w:author="Linh Tran" w:date="2024-07-08T00:24:00Z" w16du:dateUtc="2024-07-07T17:24:00Z">
        <w:r w:rsidRPr="009434EA">
          <w:rPr>
            <w:rFonts w:cs="Times New Roman"/>
          </w:rPr>
          <w:t xml:space="preserve"> v</w:t>
        </w:r>
        <w:r w:rsidRPr="00CC087D">
          <w:rPr>
            <w:rFonts w:cs="Times New Roman"/>
          </w:rPr>
          <w:t>ớ</w:t>
        </w:r>
        <w:r w:rsidRPr="00ED1E7D">
          <w:rPr>
            <w:rFonts w:cs="Times New Roman"/>
            <w:rPrChange w:id="1287" w:author="Trần Nhựt Linh" w:date="2024-07-08T09:15:00Z" w16du:dateUtc="2024-07-08T02:15:00Z">
              <w:rPr/>
            </w:rPrChange>
          </w:rPr>
          <w:t>i 2 trường dữ liệu</w:t>
        </w:r>
      </w:ins>
    </w:p>
    <w:p w14:paraId="5503CF17" w14:textId="77777777" w:rsidR="003A5508" w:rsidRPr="00ED1E7D" w:rsidRDefault="00AE43FA" w:rsidP="003A5508">
      <w:pPr>
        <w:keepNext/>
        <w:tabs>
          <w:tab w:val="left" w:pos="2419"/>
        </w:tabs>
        <w:jc w:val="center"/>
        <w:rPr>
          <w:rFonts w:cs="Times New Roman"/>
        </w:rPr>
      </w:pPr>
      <w:ins w:id="1288" w:author="Linh Tran" w:date="2024-07-08T00:24:00Z" w16du:dateUtc="2024-07-07T17:24:00Z">
        <w:r w:rsidRPr="009434EA">
          <w:rPr>
            <w:rFonts w:cs="Times New Roman"/>
            <w:noProof/>
          </w:rPr>
          <w:drawing>
            <wp:inline distT="0" distB="0" distL="0" distR="0" wp14:anchorId="2DE75CE9" wp14:editId="0C0E20D0">
              <wp:extent cx="3752215" cy="1287145"/>
              <wp:effectExtent l="0" t="0" r="635" b="8255"/>
              <wp:docPr id="59273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6394" name="Picture 1" descr="A screenshot of a computer&#10;&#10;Description automatically generated"/>
                      <pic:cNvPicPr>
                        <a:picLocks noChangeAspect="1"/>
                      </pic:cNvPicPr>
                    </pic:nvPicPr>
                    <pic:blipFill>
                      <a:blip r:embed="rId54"/>
                      <a:stretch>
                        <a:fillRect/>
                      </a:stretch>
                    </pic:blipFill>
                    <pic:spPr>
                      <a:xfrm>
                        <a:off x="0" y="0"/>
                        <a:ext cx="3752697" cy="1287767"/>
                      </a:xfrm>
                      <a:prstGeom prst="rect">
                        <a:avLst/>
                      </a:prstGeom>
                    </pic:spPr>
                  </pic:pic>
                </a:graphicData>
              </a:graphic>
            </wp:inline>
          </w:drawing>
        </w:r>
      </w:ins>
    </w:p>
    <w:p w14:paraId="3C0EEAEB" w14:textId="001A66A0" w:rsidR="00AE43FA" w:rsidRPr="00CC087D" w:rsidRDefault="003A5508" w:rsidP="003A5508">
      <w:pPr>
        <w:pStyle w:val="Caption"/>
        <w:rPr>
          <w:ins w:id="1289" w:author="Linh Tran" w:date="2024-07-08T00:24:00Z" w16du:dateUtc="2024-07-07T17:24:00Z"/>
          <w:rFonts w:cs="Times New Roman"/>
        </w:rPr>
      </w:pPr>
      <w:bookmarkStart w:id="1290" w:name="_Toc171396712"/>
      <w:bookmarkStart w:id="1291" w:name="_Toc171516293"/>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23</w:t>
      </w:r>
      <w:r w:rsidRPr="00ED1E7D">
        <w:rPr>
          <w:rFonts w:cs="Times New Roman"/>
          <w:noProof/>
        </w:rPr>
        <w:fldChar w:fldCharType="end"/>
      </w:r>
      <w:r w:rsidR="001E6A57">
        <w:rPr>
          <w:rFonts w:cs="Times New Roman"/>
          <w:noProof/>
        </w:rPr>
        <w:t>:</w:t>
      </w:r>
      <w:r w:rsidRPr="00ED1E7D">
        <w:rPr>
          <w:rFonts w:cs="Times New Roman"/>
        </w:rPr>
        <w:t xml:space="preserve"> </w:t>
      </w:r>
      <w:r w:rsidRPr="00ED1E7D">
        <w:rPr>
          <w:rFonts w:cs="Times New Roman"/>
          <w:lang w:val="en-US"/>
        </w:rPr>
        <w:t>Cấu hình f</w:t>
      </w:r>
      <w:ins w:id="1292" w:author="Linh Tran" w:date="2024-07-08T00:24:00Z" w16du:dateUtc="2024-07-07T17:24:00Z">
        <w:r w:rsidRPr="009434EA">
          <w:rPr>
            <w:rFonts w:cs="Times New Roman"/>
          </w:rPr>
          <w:t>ile sonar-project.properties</w:t>
        </w:r>
        <w:bookmarkEnd w:id="1290"/>
        <w:bookmarkEnd w:id="1291"/>
      </w:ins>
    </w:p>
    <w:p w14:paraId="5FA2839D" w14:textId="77777777" w:rsidR="00AE43FA" w:rsidRPr="00ED1E7D" w:rsidRDefault="00AE43FA">
      <w:pPr>
        <w:pStyle w:val="Heading3"/>
        <w:rPr>
          <w:ins w:id="1293" w:author="Linh Tran" w:date="2024-07-08T00:24:00Z" w16du:dateUtc="2024-07-07T17:24:00Z"/>
          <w:rFonts w:cs="Times New Roman"/>
          <w:rPrChange w:id="1294" w:author="Trần Nhựt Linh" w:date="2024-07-08T09:15:00Z" w16du:dateUtc="2024-07-08T02:15:00Z">
            <w:rPr>
              <w:ins w:id="1295" w:author="Linh Tran" w:date="2024-07-08T00:24:00Z" w16du:dateUtc="2024-07-07T17:24:00Z"/>
            </w:rPr>
          </w:rPrChange>
        </w:rPr>
        <w:pPrChange w:id="1296" w:author="Linh Tran" w:date="2024-07-08T00:30:00Z" w16du:dateUtc="2024-07-07T17:30:00Z">
          <w:pPr>
            <w:pStyle w:val="Heading3"/>
            <w:numPr>
              <w:ilvl w:val="1"/>
              <w:numId w:val="60"/>
            </w:numPr>
            <w:tabs>
              <w:tab w:val="num" w:pos="1440"/>
            </w:tabs>
            <w:ind w:left="1440" w:hanging="360"/>
          </w:pPr>
        </w:pPrChange>
      </w:pPr>
      <w:bookmarkStart w:id="1297" w:name="_Toc170995485"/>
      <w:bookmarkStart w:id="1298" w:name="_Toc171397300"/>
      <w:ins w:id="1299" w:author="Linh Tran" w:date="2024-07-08T00:24:00Z" w16du:dateUtc="2024-07-07T17:24:00Z">
        <w:r w:rsidRPr="00ED1E7D">
          <w:rPr>
            <w:rFonts w:cs="Times New Roman"/>
            <w:rPrChange w:id="1300" w:author="Trần Nhựt Linh" w:date="2024-07-08T09:15:00Z" w16du:dateUtc="2024-07-08T02:15:00Z">
              <w:rPr/>
            </w:rPrChange>
          </w:rPr>
          <w:t>Khởi tạo và chạy Pipelines</w:t>
        </w:r>
        <w:bookmarkEnd w:id="1297"/>
        <w:bookmarkEnd w:id="1298"/>
      </w:ins>
    </w:p>
    <w:p w14:paraId="78A0098E" w14:textId="77777777" w:rsidR="00AE43FA" w:rsidRPr="00ED1E7D" w:rsidRDefault="00AE43FA" w:rsidP="00241112">
      <w:pPr>
        <w:rPr>
          <w:ins w:id="1301" w:author="Linh Tran" w:date="2024-07-08T00:24:00Z" w16du:dateUtc="2024-07-07T17:24:00Z"/>
          <w:rFonts w:cs="Times New Roman"/>
          <w:rPrChange w:id="1302" w:author="Trần Nhựt Linh" w:date="2024-07-08T09:15:00Z" w16du:dateUtc="2024-07-08T02:15:00Z">
            <w:rPr>
              <w:ins w:id="1303" w:author="Linh Tran" w:date="2024-07-08T00:24:00Z" w16du:dateUtc="2024-07-07T17:24:00Z"/>
            </w:rPr>
          </w:rPrChange>
        </w:rPr>
      </w:pPr>
      <w:ins w:id="1304" w:author="Linh Tran" w:date="2024-07-08T00:24:00Z" w16du:dateUtc="2024-07-07T17:24:00Z">
        <w:r w:rsidRPr="00ED1E7D">
          <w:rPr>
            <w:rFonts w:cs="Times New Roman"/>
            <w:rPrChange w:id="1305" w:author="Trần Nhựt Linh" w:date="2024-07-08T09:15:00Z" w16du:dateUtc="2024-07-08T02:15:00Z">
              <w:rPr/>
            </w:rPrChange>
          </w:rPr>
          <w:t>Tạo một Pipeline mới sử dụng Azure Repos và chọn Repository đã import</w:t>
        </w:r>
      </w:ins>
    </w:p>
    <w:p w14:paraId="5998E7CE" w14:textId="77777777" w:rsidR="003A5508" w:rsidRPr="00ED1E7D" w:rsidRDefault="00925638" w:rsidP="003A5508">
      <w:pPr>
        <w:keepNext/>
        <w:jc w:val="center"/>
        <w:rPr>
          <w:rFonts w:cs="Times New Roman"/>
        </w:rPr>
      </w:pPr>
      <w:r w:rsidRPr="00ED1E7D">
        <w:rPr>
          <w:rFonts w:cs="Times New Roman"/>
          <w:noProof/>
        </w:rPr>
        <w:drawing>
          <wp:inline distT="0" distB="0" distL="0" distR="0" wp14:anchorId="014EBA1B" wp14:editId="0716024E">
            <wp:extent cx="5579745" cy="1615440"/>
            <wp:effectExtent l="0" t="0" r="1905" b="3810"/>
            <wp:docPr id="407650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50656" name="Picture 1" descr="A screenshot of a computer&#10;&#10;Description automatically generated"/>
                    <pic:cNvPicPr/>
                  </pic:nvPicPr>
                  <pic:blipFill>
                    <a:blip r:embed="rId55"/>
                    <a:stretch>
                      <a:fillRect/>
                    </a:stretch>
                  </pic:blipFill>
                  <pic:spPr>
                    <a:xfrm>
                      <a:off x="0" y="0"/>
                      <a:ext cx="5579745" cy="1615440"/>
                    </a:xfrm>
                    <a:prstGeom prst="rect">
                      <a:avLst/>
                    </a:prstGeom>
                  </pic:spPr>
                </pic:pic>
              </a:graphicData>
            </a:graphic>
          </wp:inline>
        </w:drawing>
      </w:r>
    </w:p>
    <w:p w14:paraId="7AC25B1E" w14:textId="125E34F4" w:rsidR="00925638" w:rsidRPr="00ED1E7D" w:rsidRDefault="003A5508" w:rsidP="003A5508">
      <w:pPr>
        <w:pStyle w:val="Caption"/>
        <w:rPr>
          <w:rFonts w:cs="Times New Roman"/>
        </w:rPr>
      </w:pPr>
      <w:bookmarkStart w:id="1306" w:name="_Toc171396713"/>
      <w:bookmarkStart w:id="1307" w:name="_Toc171516294"/>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24</w:t>
      </w:r>
      <w:r w:rsidRPr="00ED1E7D">
        <w:rPr>
          <w:rFonts w:cs="Times New Roman"/>
          <w:noProof/>
        </w:rPr>
        <w:fldChar w:fldCharType="end"/>
      </w:r>
      <w:r w:rsidR="001E6A57">
        <w:rPr>
          <w:rFonts w:cs="Times New Roman"/>
          <w:noProof/>
        </w:rPr>
        <w:t>:</w:t>
      </w:r>
      <w:r w:rsidRPr="00ED1E7D">
        <w:rPr>
          <w:rFonts w:cs="Times New Roman"/>
        </w:rPr>
        <w:t xml:space="preserve"> Tạo pipeline mới</w:t>
      </w:r>
      <w:bookmarkEnd w:id="1306"/>
      <w:bookmarkEnd w:id="1307"/>
    </w:p>
    <w:p w14:paraId="2E9B7F87" w14:textId="357090C4" w:rsidR="00AE43FA" w:rsidRPr="00ED1E7D" w:rsidRDefault="00AE43FA" w:rsidP="00241112">
      <w:pPr>
        <w:pStyle w:val="Caption"/>
        <w:spacing w:line="360" w:lineRule="auto"/>
        <w:jc w:val="left"/>
        <w:rPr>
          <w:ins w:id="1308" w:author="Linh Tran" w:date="2024-07-08T00:24:00Z" w16du:dateUtc="2024-07-07T17:24:00Z"/>
          <w:rFonts w:cs="Times New Roman"/>
          <w:rPrChange w:id="1309" w:author="Trần Nhựt Linh" w:date="2024-07-08T09:15:00Z" w16du:dateUtc="2024-07-08T02:15:00Z">
            <w:rPr>
              <w:ins w:id="1310" w:author="Linh Tran" w:date="2024-07-08T00:24:00Z" w16du:dateUtc="2024-07-07T17:24:00Z"/>
            </w:rPr>
          </w:rPrChange>
        </w:rPr>
      </w:pPr>
      <w:ins w:id="1311" w:author="Linh Tran" w:date="2024-07-08T00:24:00Z" w16du:dateUtc="2024-07-07T17:24:00Z">
        <w:r w:rsidRPr="009434EA">
          <w:rPr>
            <w:rFonts w:cs="Times New Roman"/>
          </w:rPr>
          <w:t>Ti</w:t>
        </w:r>
        <w:r w:rsidRPr="00CC087D">
          <w:rPr>
            <w:rFonts w:cs="Times New Roman"/>
          </w:rPr>
          <w:t>ế</w:t>
        </w:r>
        <w:r w:rsidRPr="00ED1E7D">
          <w:rPr>
            <w:rFonts w:cs="Times New Roman"/>
            <w:rPrChange w:id="1312" w:author="Trần Nhựt Linh" w:date="2024-07-08T09:15:00Z" w16du:dateUtc="2024-07-08T02:15:00Z">
              <w:rPr/>
            </w:rPrChange>
          </w:rPr>
          <w:t>n hành edit và khởi chạy Pipeline</w:t>
        </w:r>
      </w:ins>
    </w:p>
    <w:p w14:paraId="75AE87D0" w14:textId="77777777" w:rsidR="003A5508" w:rsidRPr="00ED1E7D" w:rsidRDefault="00AE43FA" w:rsidP="003A5508">
      <w:pPr>
        <w:keepNext/>
        <w:jc w:val="center"/>
        <w:rPr>
          <w:rFonts w:cs="Times New Roman"/>
        </w:rPr>
      </w:pPr>
      <w:ins w:id="1313" w:author="Linh Tran" w:date="2024-07-08T00:24:00Z" w16du:dateUtc="2024-07-07T17:24:00Z">
        <w:r w:rsidRPr="009434EA">
          <w:rPr>
            <w:rFonts w:cs="Times New Roman"/>
            <w:noProof/>
          </w:rPr>
          <w:drawing>
            <wp:inline distT="0" distB="0" distL="0" distR="0" wp14:anchorId="508E326F" wp14:editId="6F8E0D20">
              <wp:extent cx="5318125" cy="1112520"/>
              <wp:effectExtent l="0" t="0" r="0" b="0"/>
              <wp:docPr id="203959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9897" name="Picture 1" descr="A screenshot of a computer&#10;&#10;Description automatically generated"/>
                      <pic:cNvPicPr>
                        <a:picLocks noChangeAspect="1"/>
                      </pic:cNvPicPr>
                    </pic:nvPicPr>
                    <pic:blipFill>
                      <a:blip r:embed="rId56"/>
                      <a:stretch>
                        <a:fillRect/>
                      </a:stretch>
                    </pic:blipFill>
                    <pic:spPr>
                      <a:xfrm>
                        <a:off x="0" y="0"/>
                        <a:ext cx="5318150" cy="1113005"/>
                      </a:xfrm>
                      <a:prstGeom prst="rect">
                        <a:avLst/>
                      </a:prstGeom>
                    </pic:spPr>
                  </pic:pic>
                </a:graphicData>
              </a:graphic>
            </wp:inline>
          </w:drawing>
        </w:r>
      </w:ins>
    </w:p>
    <w:p w14:paraId="1E782A19" w14:textId="11AB121F" w:rsidR="00AE43FA" w:rsidRPr="00ED1E7D" w:rsidRDefault="003A5508" w:rsidP="003A5508">
      <w:pPr>
        <w:pStyle w:val="Caption"/>
        <w:rPr>
          <w:ins w:id="1314" w:author="Linh Tran" w:date="2024-07-08T00:24:00Z" w16du:dateUtc="2024-07-07T17:24:00Z"/>
          <w:rFonts w:cs="Times New Roman"/>
          <w:rPrChange w:id="1315" w:author="Trần Nhựt Linh" w:date="2024-07-08T09:15:00Z" w16du:dateUtc="2024-07-08T02:15:00Z">
            <w:rPr>
              <w:ins w:id="1316" w:author="Linh Tran" w:date="2024-07-08T00:24:00Z" w16du:dateUtc="2024-07-07T17:24:00Z"/>
            </w:rPr>
          </w:rPrChange>
        </w:rPr>
      </w:pPr>
      <w:bookmarkStart w:id="1317" w:name="_Toc171396714"/>
      <w:bookmarkStart w:id="1318" w:name="_Toc171516295"/>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25</w:t>
      </w:r>
      <w:r w:rsidRPr="00ED1E7D">
        <w:rPr>
          <w:rFonts w:cs="Times New Roman"/>
          <w:noProof/>
        </w:rPr>
        <w:fldChar w:fldCharType="end"/>
      </w:r>
      <w:r w:rsidR="001E6A57">
        <w:rPr>
          <w:rFonts w:cs="Times New Roman"/>
          <w:noProof/>
        </w:rPr>
        <w:t>:</w:t>
      </w:r>
      <w:r w:rsidRPr="00ED1E7D">
        <w:rPr>
          <w:rFonts w:cs="Times New Roman"/>
        </w:rPr>
        <w:t xml:space="preserve"> </w:t>
      </w:r>
      <w:ins w:id="1319" w:author="Linh Tran" w:date="2024-07-08T00:24:00Z" w16du:dateUtc="2024-07-07T17:24:00Z">
        <w:r w:rsidRPr="009434EA">
          <w:rPr>
            <w:rFonts w:cs="Times New Roman"/>
          </w:rPr>
          <w:t>Kh</w:t>
        </w:r>
        <w:r w:rsidRPr="00CC087D">
          <w:rPr>
            <w:rFonts w:cs="Times New Roman"/>
          </w:rPr>
          <w:t>ở</w:t>
        </w:r>
        <w:r w:rsidRPr="00ED1E7D">
          <w:rPr>
            <w:rFonts w:cs="Times New Roman"/>
            <w:rPrChange w:id="1320" w:author="Trần Nhựt Linh" w:date="2024-07-08T09:15:00Z" w16du:dateUtc="2024-07-08T02:15:00Z">
              <w:rPr/>
            </w:rPrChange>
          </w:rPr>
          <w:t>i chạy pipeline</w:t>
        </w:r>
        <w:bookmarkEnd w:id="1317"/>
        <w:bookmarkEnd w:id="1318"/>
      </w:ins>
    </w:p>
    <w:p w14:paraId="5C7C2B70" w14:textId="77777777" w:rsidR="00AE43FA" w:rsidRPr="00ED1E7D" w:rsidRDefault="00AE43FA" w:rsidP="00241112">
      <w:pPr>
        <w:rPr>
          <w:ins w:id="1321" w:author="Linh Tran" w:date="2024-07-08T00:24:00Z" w16du:dateUtc="2024-07-07T17:24:00Z"/>
          <w:rFonts w:cs="Times New Roman"/>
          <w:rPrChange w:id="1322" w:author="Trần Nhựt Linh" w:date="2024-07-08T09:15:00Z" w16du:dateUtc="2024-07-08T02:15:00Z">
            <w:rPr>
              <w:ins w:id="1323" w:author="Linh Tran" w:date="2024-07-08T00:24:00Z" w16du:dateUtc="2024-07-07T17:24:00Z"/>
            </w:rPr>
          </w:rPrChange>
        </w:rPr>
      </w:pPr>
      <w:ins w:id="1324" w:author="Linh Tran" w:date="2024-07-08T00:24:00Z" w16du:dateUtc="2024-07-07T17:24:00Z">
        <w:r w:rsidRPr="00ED1E7D">
          <w:rPr>
            <w:rFonts w:cs="Times New Roman"/>
            <w:rPrChange w:id="1325" w:author="Trần Nhựt Linh" w:date="2024-07-08T09:15:00Z" w16du:dateUtc="2024-07-08T02:15:00Z">
              <w:rPr/>
            </w:rPrChange>
          </w:rPr>
          <w:t>Có thể bấm vào chi tiết để xem quá trình chạy</w:t>
        </w:r>
      </w:ins>
    </w:p>
    <w:p w14:paraId="74CD93EA" w14:textId="77777777" w:rsidR="003A5508" w:rsidRPr="00ED1E7D" w:rsidRDefault="00AE43FA" w:rsidP="003A5508">
      <w:pPr>
        <w:keepNext/>
        <w:jc w:val="center"/>
        <w:rPr>
          <w:rFonts w:cs="Times New Roman"/>
        </w:rPr>
      </w:pPr>
      <w:ins w:id="1326" w:author="Linh Tran" w:date="2024-07-08T00:24:00Z" w16du:dateUtc="2024-07-07T17:24:00Z">
        <w:r w:rsidRPr="009434EA">
          <w:rPr>
            <w:rFonts w:cs="Times New Roman"/>
            <w:noProof/>
          </w:rPr>
          <w:lastRenderedPageBreak/>
          <w:drawing>
            <wp:inline distT="0" distB="0" distL="0" distR="0" wp14:anchorId="5CD6256E" wp14:editId="379A8128">
              <wp:extent cx="4673600" cy="2488565"/>
              <wp:effectExtent l="0" t="0" r="0" b="6985"/>
              <wp:docPr id="10096693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9359" name="Picture 1" descr="A screen shot of a computer&#10;&#10;Description automatically generated"/>
                      <pic:cNvPicPr>
                        <a:picLocks noChangeAspect="1"/>
                      </pic:cNvPicPr>
                    </pic:nvPicPr>
                    <pic:blipFill>
                      <a:blip r:embed="rId57"/>
                      <a:stretch>
                        <a:fillRect/>
                      </a:stretch>
                    </pic:blipFill>
                    <pic:spPr>
                      <a:xfrm>
                        <a:off x="0" y="0"/>
                        <a:ext cx="4673870" cy="2489175"/>
                      </a:xfrm>
                      <a:prstGeom prst="rect">
                        <a:avLst/>
                      </a:prstGeom>
                    </pic:spPr>
                  </pic:pic>
                </a:graphicData>
              </a:graphic>
            </wp:inline>
          </w:drawing>
        </w:r>
      </w:ins>
    </w:p>
    <w:p w14:paraId="229B3DB6" w14:textId="1E7A2ED1" w:rsidR="00AE43FA" w:rsidRPr="00ED1E7D" w:rsidRDefault="003A5508" w:rsidP="003A5508">
      <w:pPr>
        <w:pStyle w:val="Caption"/>
        <w:rPr>
          <w:ins w:id="1327" w:author="Linh Tran" w:date="2024-07-08T00:24:00Z" w16du:dateUtc="2024-07-07T17:24:00Z"/>
          <w:rFonts w:cs="Times New Roman"/>
          <w:rPrChange w:id="1328" w:author="Trần Nhựt Linh" w:date="2024-07-08T09:15:00Z" w16du:dateUtc="2024-07-08T02:15:00Z">
            <w:rPr>
              <w:ins w:id="1329" w:author="Linh Tran" w:date="2024-07-08T00:24:00Z" w16du:dateUtc="2024-07-07T17:24:00Z"/>
            </w:rPr>
          </w:rPrChange>
        </w:rPr>
      </w:pPr>
      <w:bookmarkStart w:id="1330" w:name="_Toc171396715"/>
      <w:bookmarkStart w:id="1331" w:name="_Toc171516296"/>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26</w:t>
      </w:r>
      <w:r w:rsidRPr="00ED1E7D">
        <w:rPr>
          <w:rFonts w:cs="Times New Roman"/>
          <w:noProof/>
        </w:rPr>
        <w:fldChar w:fldCharType="end"/>
      </w:r>
      <w:r w:rsidR="001E6A57">
        <w:rPr>
          <w:rFonts w:cs="Times New Roman"/>
          <w:noProof/>
        </w:rPr>
        <w:t>:</w:t>
      </w:r>
      <w:r w:rsidRPr="00ED1E7D">
        <w:rPr>
          <w:rFonts w:cs="Times New Roman"/>
        </w:rPr>
        <w:t xml:space="preserve"> </w:t>
      </w:r>
      <w:ins w:id="1332" w:author="Linh Tran" w:date="2024-07-08T00:24:00Z" w16du:dateUtc="2024-07-07T17:24:00Z">
        <w:r w:rsidRPr="009434EA">
          <w:rPr>
            <w:rFonts w:cs="Times New Roman"/>
          </w:rPr>
          <w:t>Chi ti</w:t>
        </w:r>
        <w:r w:rsidRPr="00CC087D">
          <w:rPr>
            <w:rFonts w:cs="Times New Roman"/>
          </w:rPr>
          <w:t>ế</w:t>
        </w:r>
        <w:r w:rsidRPr="00ED1E7D">
          <w:rPr>
            <w:rFonts w:cs="Times New Roman"/>
            <w:rPrChange w:id="1333" w:author="Trần Nhựt Linh" w:date="2024-07-08T09:15:00Z" w16du:dateUtc="2024-07-08T02:15:00Z">
              <w:rPr/>
            </w:rPrChange>
          </w:rPr>
          <w:t>t quá trình chạy pipeline</w:t>
        </w:r>
        <w:bookmarkEnd w:id="1330"/>
        <w:bookmarkEnd w:id="1331"/>
      </w:ins>
    </w:p>
    <w:p w14:paraId="33400ABF" w14:textId="77777777" w:rsidR="00AE43FA" w:rsidRPr="00ED1E7D" w:rsidRDefault="00AE43FA" w:rsidP="00241112">
      <w:pPr>
        <w:rPr>
          <w:ins w:id="1334" w:author="Linh Tran" w:date="2024-07-08T00:24:00Z" w16du:dateUtc="2024-07-07T17:24:00Z"/>
          <w:rFonts w:cs="Times New Roman"/>
          <w:rPrChange w:id="1335" w:author="Trần Nhựt Linh" w:date="2024-07-08T09:15:00Z" w16du:dateUtc="2024-07-08T02:15:00Z">
            <w:rPr>
              <w:ins w:id="1336" w:author="Linh Tran" w:date="2024-07-08T00:24:00Z" w16du:dateUtc="2024-07-07T17:24:00Z"/>
            </w:rPr>
          </w:rPrChange>
        </w:rPr>
      </w:pPr>
      <w:ins w:id="1337" w:author="Linh Tran" w:date="2024-07-08T00:24:00Z" w16du:dateUtc="2024-07-07T17:24:00Z">
        <w:r w:rsidRPr="00ED1E7D">
          <w:rPr>
            <w:rFonts w:cs="Times New Roman"/>
            <w:rPrChange w:id="1338" w:author="Trần Nhựt Linh" w:date="2024-07-08T09:15:00Z" w16du:dateUtc="2024-07-08T02:15:00Z">
              <w:rPr/>
            </w:rPrChange>
          </w:rPr>
          <w:t>Pipeline chạy thành công với thời gian 3 phút 35s</w:t>
        </w:r>
      </w:ins>
    </w:p>
    <w:p w14:paraId="14AF1579" w14:textId="77777777" w:rsidR="003A5508" w:rsidRPr="00ED1E7D" w:rsidRDefault="00AE43FA" w:rsidP="003A5508">
      <w:pPr>
        <w:keepNext/>
        <w:jc w:val="center"/>
        <w:rPr>
          <w:rFonts w:cs="Times New Roman"/>
        </w:rPr>
      </w:pPr>
      <w:ins w:id="1339" w:author="Linh Tran" w:date="2024-07-08T00:24:00Z" w16du:dateUtc="2024-07-07T17:24:00Z">
        <w:r w:rsidRPr="009434EA">
          <w:rPr>
            <w:rFonts w:cs="Times New Roman"/>
            <w:noProof/>
          </w:rPr>
          <w:drawing>
            <wp:inline distT="0" distB="0" distL="0" distR="0" wp14:anchorId="6BAB4CB0" wp14:editId="778A8CAB">
              <wp:extent cx="4194810" cy="2143760"/>
              <wp:effectExtent l="0" t="0" r="15240" b="8890"/>
              <wp:docPr id="176406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68999" name="Picture 1" descr="A screenshot of a computer&#10;&#10;Description automatically generated"/>
                      <pic:cNvPicPr>
                        <a:picLocks noChangeAspect="1"/>
                      </pic:cNvPicPr>
                    </pic:nvPicPr>
                    <pic:blipFill>
                      <a:blip r:embed="rId58"/>
                      <a:stretch>
                        <a:fillRect/>
                      </a:stretch>
                    </pic:blipFill>
                    <pic:spPr>
                      <a:xfrm>
                        <a:off x="0" y="0"/>
                        <a:ext cx="4194810" cy="2143760"/>
                      </a:xfrm>
                      <a:prstGeom prst="rect">
                        <a:avLst/>
                      </a:prstGeom>
                    </pic:spPr>
                  </pic:pic>
                </a:graphicData>
              </a:graphic>
            </wp:inline>
          </w:drawing>
        </w:r>
      </w:ins>
    </w:p>
    <w:p w14:paraId="3AE8FD54" w14:textId="7751A95D" w:rsidR="00AE43FA" w:rsidRPr="00ED1E7D" w:rsidRDefault="003A5508" w:rsidP="003A5508">
      <w:pPr>
        <w:pStyle w:val="Caption"/>
        <w:rPr>
          <w:ins w:id="1340" w:author="Linh Tran" w:date="2024-07-08T00:24:00Z" w16du:dateUtc="2024-07-07T17:24:00Z"/>
          <w:rFonts w:cs="Times New Roman"/>
          <w:rPrChange w:id="1341" w:author="Trần Nhựt Linh" w:date="2024-07-08T09:15:00Z" w16du:dateUtc="2024-07-08T02:15:00Z">
            <w:rPr>
              <w:ins w:id="1342" w:author="Linh Tran" w:date="2024-07-08T00:24:00Z" w16du:dateUtc="2024-07-07T17:24:00Z"/>
            </w:rPr>
          </w:rPrChange>
        </w:rPr>
      </w:pPr>
      <w:bookmarkStart w:id="1343" w:name="_Toc171396716"/>
      <w:bookmarkStart w:id="1344" w:name="_Toc171516297"/>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27</w:t>
      </w:r>
      <w:r w:rsidRPr="00ED1E7D">
        <w:rPr>
          <w:rFonts w:cs="Times New Roman"/>
          <w:noProof/>
        </w:rPr>
        <w:fldChar w:fldCharType="end"/>
      </w:r>
      <w:r w:rsidR="001E6A57">
        <w:rPr>
          <w:rFonts w:cs="Times New Roman"/>
          <w:noProof/>
        </w:rPr>
        <w:t>:</w:t>
      </w:r>
      <w:r w:rsidRPr="00ED1E7D">
        <w:rPr>
          <w:rFonts w:cs="Times New Roman"/>
        </w:rPr>
        <w:t xml:space="preserve"> </w:t>
      </w:r>
      <w:ins w:id="1345" w:author="Linh Tran" w:date="2024-07-08T00:24:00Z" w16du:dateUtc="2024-07-07T17:24:00Z">
        <w:r w:rsidRPr="009434EA">
          <w:rPr>
            <w:rFonts w:cs="Times New Roman"/>
          </w:rPr>
          <w:t>Pipeline ch</w:t>
        </w:r>
        <w:r w:rsidRPr="00CC087D">
          <w:rPr>
            <w:rFonts w:cs="Times New Roman"/>
          </w:rPr>
          <w:t>ạ</w:t>
        </w:r>
        <w:r w:rsidRPr="00ED1E7D">
          <w:rPr>
            <w:rFonts w:cs="Times New Roman"/>
            <w:rPrChange w:id="1346" w:author="Trần Nhựt Linh" w:date="2024-07-08T09:15:00Z" w16du:dateUtc="2024-07-08T02:15:00Z">
              <w:rPr/>
            </w:rPrChange>
          </w:rPr>
          <w:t>y thành công</w:t>
        </w:r>
        <w:bookmarkEnd w:id="1343"/>
        <w:bookmarkEnd w:id="1344"/>
      </w:ins>
    </w:p>
    <w:p w14:paraId="427BB50A" w14:textId="77777777" w:rsidR="00AE43FA" w:rsidRPr="009434EA" w:rsidRDefault="00AE43FA" w:rsidP="00241112">
      <w:pPr>
        <w:jc w:val="center"/>
        <w:rPr>
          <w:ins w:id="1347" w:author="Linh Tran" w:date="2024-07-08T00:24:00Z" w16du:dateUtc="2024-07-07T17:24:00Z"/>
          <w:rFonts w:cs="Times New Roman"/>
        </w:rPr>
      </w:pPr>
      <w:ins w:id="1348" w:author="Linh Tran" w:date="2024-07-08T00:24:00Z" w16du:dateUtc="2024-07-07T17:24:00Z">
        <w:r w:rsidRPr="009434EA">
          <w:rPr>
            <w:rFonts w:cs="Times New Roman"/>
            <w:noProof/>
          </w:rPr>
          <w:drawing>
            <wp:inline distT="0" distB="0" distL="0" distR="0" wp14:anchorId="049F89D0" wp14:editId="194369F8">
              <wp:extent cx="4601210" cy="944245"/>
              <wp:effectExtent l="0" t="0" r="0" b="8255"/>
              <wp:docPr id="72731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15119" name="Picture 1" descr="A screenshot of a computer&#10;&#10;Description automatically generated"/>
                      <pic:cNvPicPr>
                        <a:picLocks noChangeAspect="1"/>
                      </pic:cNvPicPr>
                    </pic:nvPicPr>
                    <pic:blipFill>
                      <a:blip r:embed="rId59"/>
                      <a:stretch>
                        <a:fillRect/>
                      </a:stretch>
                    </pic:blipFill>
                    <pic:spPr>
                      <a:xfrm>
                        <a:off x="0" y="0"/>
                        <a:ext cx="4606271" cy="945648"/>
                      </a:xfrm>
                      <a:prstGeom prst="rect">
                        <a:avLst/>
                      </a:prstGeom>
                    </pic:spPr>
                  </pic:pic>
                </a:graphicData>
              </a:graphic>
            </wp:inline>
          </w:drawing>
        </w:r>
      </w:ins>
    </w:p>
    <w:p w14:paraId="4E870D4C" w14:textId="77777777" w:rsidR="003A5508" w:rsidRPr="00ED1E7D" w:rsidRDefault="00AE43FA" w:rsidP="003A5508">
      <w:pPr>
        <w:keepNext/>
        <w:jc w:val="center"/>
        <w:rPr>
          <w:rFonts w:cs="Times New Roman"/>
        </w:rPr>
      </w:pPr>
      <w:ins w:id="1349" w:author="Linh Tran" w:date="2024-07-08T00:24:00Z" w16du:dateUtc="2024-07-07T17:24:00Z">
        <w:r w:rsidRPr="009434EA">
          <w:rPr>
            <w:rFonts w:cs="Times New Roman"/>
            <w:noProof/>
          </w:rPr>
          <w:lastRenderedPageBreak/>
          <w:drawing>
            <wp:inline distT="0" distB="0" distL="0" distR="0" wp14:anchorId="1D54C73F" wp14:editId="5779438B">
              <wp:extent cx="4520565" cy="2204085"/>
              <wp:effectExtent l="0" t="0" r="0" b="5715"/>
              <wp:docPr id="332517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17968" name="Picture 1" descr="A screenshot of a computer&#10;&#10;Description automatically generated"/>
                      <pic:cNvPicPr>
                        <a:picLocks noChangeAspect="1"/>
                      </pic:cNvPicPr>
                    </pic:nvPicPr>
                    <pic:blipFill>
                      <a:blip r:embed="rId60"/>
                      <a:stretch>
                        <a:fillRect/>
                      </a:stretch>
                    </pic:blipFill>
                    <pic:spPr>
                      <a:xfrm>
                        <a:off x="0" y="0"/>
                        <a:ext cx="4521752" cy="2204767"/>
                      </a:xfrm>
                      <a:prstGeom prst="rect">
                        <a:avLst/>
                      </a:prstGeom>
                    </pic:spPr>
                  </pic:pic>
                </a:graphicData>
              </a:graphic>
            </wp:inline>
          </w:drawing>
        </w:r>
      </w:ins>
    </w:p>
    <w:p w14:paraId="1EDD12D5" w14:textId="7FE8A73A" w:rsidR="00AE43FA" w:rsidRPr="00ED1E7D" w:rsidRDefault="003A5508" w:rsidP="003A5508">
      <w:pPr>
        <w:pStyle w:val="Caption"/>
        <w:rPr>
          <w:ins w:id="1350" w:author="Linh Tran" w:date="2024-07-08T00:24:00Z" w16du:dateUtc="2024-07-07T17:24:00Z"/>
          <w:rFonts w:cs="Times New Roman"/>
          <w:rPrChange w:id="1351" w:author="Trần Nhựt Linh" w:date="2024-07-08T09:15:00Z" w16du:dateUtc="2024-07-08T02:15:00Z">
            <w:rPr>
              <w:ins w:id="1352" w:author="Linh Tran" w:date="2024-07-08T00:24:00Z" w16du:dateUtc="2024-07-07T17:24:00Z"/>
            </w:rPr>
          </w:rPrChange>
        </w:rPr>
      </w:pPr>
      <w:bookmarkStart w:id="1353" w:name="_Toc171396717"/>
      <w:bookmarkStart w:id="1354" w:name="_Toc171516298"/>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28</w:t>
      </w:r>
      <w:r w:rsidRPr="00ED1E7D">
        <w:rPr>
          <w:rFonts w:cs="Times New Roman"/>
          <w:noProof/>
        </w:rPr>
        <w:fldChar w:fldCharType="end"/>
      </w:r>
      <w:r w:rsidR="001E6A57">
        <w:rPr>
          <w:rFonts w:cs="Times New Roman"/>
          <w:noProof/>
        </w:rPr>
        <w:t>:</w:t>
      </w:r>
      <w:r w:rsidRPr="00ED1E7D">
        <w:rPr>
          <w:rFonts w:cs="Times New Roman"/>
        </w:rPr>
        <w:t xml:space="preserve"> </w:t>
      </w:r>
      <w:ins w:id="1355" w:author="Linh Tran" w:date="2024-07-08T00:24:00Z" w16du:dateUtc="2024-07-07T17:24:00Z">
        <w:r w:rsidRPr="009434EA">
          <w:rPr>
            <w:rFonts w:cs="Times New Roman"/>
          </w:rPr>
          <w:t>K</w:t>
        </w:r>
        <w:r w:rsidRPr="00CC087D">
          <w:rPr>
            <w:rFonts w:cs="Times New Roman"/>
          </w:rPr>
          <w:t>ế</w:t>
        </w:r>
        <w:r w:rsidRPr="00ED1E7D">
          <w:rPr>
            <w:rFonts w:cs="Times New Roman"/>
            <w:rPrChange w:id="1356" w:author="Trần Nhựt Linh" w:date="2024-07-08T09:15:00Z" w16du:dateUtc="2024-07-08T02:15:00Z">
              <w:rPr/>
            </w:rPrChange>
          </w:rPr>
          <w:t>t quả Scan của SonarCloud</w:t>
        </w:r>
        <w:bookmarkEnd w:id="1353"/>
        <w:bookmarkEnd w:id="1354"/>
      </w:ins>
    </w:p>
    <w:p w14:paraId="7B327A07" w14:textId="77777777" w:rsidR="00AE43FA" w:rsidRPr="00ED1E7D" w:rsidRDefault="00AE43FA" w:rsidP="00241112">
      <w:pPr>
        <w:rPr>
          <w:ins w:id="1357" w:author="Linh Tran" w:date="2024-07-08T00:24:00Z" w16du:dateUtc="2024-07-07T17:24:00Z"/>
          <w:rFonts w:cs="Times New Roman"/>
          <w:rPrChange w:id="1358" w:author="Trần Nhựt Linh" w:date="2024-07-08T09:15:00Z" w16du:dateUtc="2024-07-08T02:15:00Z">
            <w:rPr>
              <w:ins w:id="1359" w:author="Linh Tran" w:date="2024-07-08T00:24:00Z" w16du:dateUtc="2024-07-07T17:24:00Z"/>
            </w:rPr>
          </w:rPrChange>
        </w:rPr>
      </w:pPr>
      <w:ins w:id="1360" w:author="Linh Tran" w:date="2024-07-08T00:24:00Z" w16du:dateUtc="2024-07-07T17:24:00Z">
        <w:r w:rsidRPr="00ED1E7D">
          <w:rPr>
            <w:rFonts w:cs="Times New Roman"/>
            <w:rPrChange w:id="1361" w:author="Trần Nhựt Linh" w:date="2024-07-08T09:15:00Z" w16du:dateUtc="2024-07-08T02:15:00Z">
              <w:rPr/>
            </w:rPrChange>
          </w:rPr>
          <w:t>Ứng dụng triển khai thành công trên Azure Kubernetes Service</w:t>
        </w:r>
      </w:ins>
    </w:p>
    <w:p w14:paraId="50A684B3" w14:textId="77777777" w:rsidR="003A5508" w:rsidRPr="00ED1E7D" w:rsidRDefault="00AE43FA" w:rsidP="003A5508">
      <w:pPr>
        <w:keepNext/>
        <w:jc w:val="center"/>
        <w:rPr>
          <w:rFonts w:cs="Times New Roman"/>
        </w:rPr>
      </w:pPr>
      <w:ins w:id="1362" w:author="Linh Tran" w:date="2024-07-08T00:24:00Z" w16du:dateUtc="2024-07-07T17:24:00Z">
        <w:r w:rsidRPr="009434EA">
          <w:rPr>
            <w:rFonts w:cs="Times New Roman"/>
            <w:noProof/>
          </w:rPr>
          <w:drawing>
            <wp:inline distT="0" distB="0" distL="0" distR="0" wp14:anchorId="566E6CA0" wp14:editId="62210230">
              <wp:extent cx="4195445" cy="1065530"/>
              <wp:effectExtent l="0" t="0" r="0" b="1270"/>
              <wp:docPr id="2046740057"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0057" name="Picture 5" descr="A computer screen with white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197796" cy="1066669"/>
                      </a:xfrm>
                      <a:prstGeom prst="rect">
                        <a:avLst/>
                      </a:prstGeom>
                      <a:noFill/>
                      <a:ln>
                        <a:noFill/>
                      </a:ln>
                    </pic:spPr>
                  </pic:pic>
                </a:graphicData>
              </a:graphic>
            </wp:inline>
          </w:drawing>
        </w:r>
        <w:r w:rsidRPr="00CC087D">
          <w:rPr>
            <w:rFonts w:cs="Times New Roman"/>
            <w:noProof/>
          </w:rPr>
          <w:drawing>
            <wp:inline distT="0" distB="0" distL="0" distR="0" wp14:anchorId="64C38EDE" wp14:editId="034746BF">
              <wp:extent cx="4241165" cy="2272030"/>
              <wp:effectExtent l="0" t="0" r="6985" b="0"/>
              <wp:docPr id="701676890"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6890" name="Picture 4" descr="A screenshot of a computer scree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242762" cy="2273262"/>
                      </a:xfrm>
                      <a:prstGeom prst="rect">
                        <a:avLst/>
                      </a:prstGeom>
                      <a:noFill/>
                      <a:ln>
                        <a:noFill/>
                      </a:ln>
                    </pic:spPr>
                  </pic:pic>
                </a:graphicData>
              </a:graphic>
            </wp:inline>
          </w:drawing>
        </w:r>
      </w:ins>
    </w:p>
    <w:p w14:paraId="5A805348" w14:textId="74711862" w:rsidR="00AE43FA" w:rsidRPr="00ED1E7D" w:rsidRDefault="003A5508" w:rsidP="003A5508">
      <w:pPr>
        <w:pStyle w:val="Caption"/>
        <w:rPr>
          <w:ins w:id="1363" w:author="Linh Tran" w:date="2024-07-08T00:24:00Z" w16du:dateUtc="2024-07-07T17:24:00Z"/>
          <w:rFonts w:cs="Times New Roman"/>
          <w:rPrChange w:id="1364" w:author="Trần Nhựt Linh" w:date="2024-07-08T09:15:00Z" w16du:dateUtc="2024-07-08T02:15:00Z">
            <w:rPr>
              <w:ins w:id="1365" w:author="Linh Tran" w:date="2024-07-08T00:24:00Z" w16du:dateUtc="2024-07-07T17:24:00Z"/>
            </w:rPr>
          </w:rPrChange>
        </w:rPr>
      </w:pPr>
      <w:bookmarkStart w:id="1366" w:name="_Toc171396718"/>
      <w:bookmarkStart w:id="1367" w:name="_Toc171516299"/>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29</w:t>
      </w:r>
      <w:r w:rsidRPr="00ED1E7D">
        <w:rPr>
          <w:rFonts w:cs="Times New Roman"/>
          <w:noProof/>
        </w:rPr>
        <w:fldChar w:fldCharType="end"/>
      </w:r>
      <w:r w:rsidR="001E6A57">
        <w:rPr>
          <w:rFonts w:cs="Times New Roman"/>
          <w:noProof/>
        </w:rPr>
        <w:t>:</w:t>
      </w:r>
      <w:r w:rsidRPr="00ED1E7D">
        <w:rPr>
          <w:rFonts w:cs="Times New Roman"/>
        </w:rPr>
        <w:t xml:space="preserve"> </w:t>
      </w:r>
      <w:ins w:id="1368" w:author="Linh Tran" w:date="2024-07-08T00:24:00Z" w16du:dateUtc="2024-07-07T17:24:00Z">
        <w:r w:rsidRPr="009434EA">
          <w:rPr>
            <w:rFonts w:cs="Times New Roman"/>
          </w:rPr>
          <w:t>Tri</w:t>
        </w:r>
        <w:r w:rsidRPr="00CC087D">
          <w:rPr>
            <w:rFonts w:cs="Times New Roman"/>
          </w:rPr>
          <w:t>ể</w:t>
        </w:r>
        <w:r w:rsidRPr="00ED1E7D">
          <w:rPr>
            <w:rFonts w:cs="Times New Roman"/>
            <w:rPrChange w:id="1369" w:author="Trần Nhựt Linh" w:date="2024-07-08T09:15:00Z" w16du:dateUtc="2024-07-08T02:15:00Z">
              <w:rPr/>
            </w:rPrChange>
          </w:rPr>
          <w:t>n khai thành công</w:t>
        </w:r>
        <w:bookmarkEnd w:id="1366"/>
        <w:bookmarkEnd w:id="1367"/>
      </w:ins>
    </w:p>
    <w:p w14:paraId="2E036A4F" w14:textId="487C8C7B" w:rsidR="00AE43FA" w:rsidRPr="00ED1E7D" w:rsidRDefault="00AE43FA" w:rsidP="00241112">
      <w:pPr>
        <w:pStyle w:val="Heading2"/>
        <w:rPr>
          <w:ins w:id="1370" w:author="Linh Tran" w:date="2024-07-08T00:24:00Z" w16du:dateUtc="2024-07-07T17:24:00Z"/>
          <w:rFonts w:cs="Times New Roman"/>
          <w:rPrChange w:id="1371" w:author="Trần Nhựt Linh" w:date="2024-07-08T09:15:00Z" w16du:dateUtc="2024-07-08T02:15:00Z">
            <w:rPr>
              <w:ins w:id="1372" w:author="Linh Tran" w:date="2024-07-08T00:24:00Z" w16du:dateUtc="2024-07-07T17:24:00Z"/>
            </w:rPr>
          </w:rPrChange>
        </w:rPr>
      </w:pPr>
      <w:bookmarkStart w:id="1373" w:name="_Toc170995486"/>
      <w:bookmarkStart w:id="1374" w:name="_Toc171397301"/>
      <w:ins w:id="1375" w:author="Linh Tran" w:date="2024-07-08T00:24:00Z" w16du:dateUtc="2024-07-07T17:24:00Z">
        <w:r w:rsidRPr="00ED1E7D">
          <w:rPr>
            <w:rFonts w:cs="Times New Roman"/>
            <w:rPrChange w:id="1376" w:author="Trần Nhựt Linh" w:date="2024-07-08T09:15:00Z" w16du:dateUtc="2024-07-08T02:15:00Z">
              <w:rPr/>
            </w:rPrChange>
          </w:rPr>
          <w:lastRenderedPageBreak/>
          <w:t>Github Actions CI/CD</w:t>
        </w:r>
        <w:bookmarkEnd w:id="1373"/>
        <w:bookmarkEnd w:id="1374"/>
      </w:ins>
    </w:p>
    <w:p w14:paraId="54123216" w14:textId="6D61CCB8" w:rsidR="00AE43FA" w:rsidRPr="00ED1E7D" w:rsidRDefault="00AE43FA" w:rsidP="00241112">
      <w:pPr>
        <w:pStyle w:val="Heading3"/>
        <w:rPr>
          <w:ins w:id="1377" w:author="Linh Tran" w:date="2024-07-08T00:24:00Z" w16du:dateUtc="2024-07-07T17:24:00Z"/>
          <w:rFonts w:cs="Times New Roman"/>
          <w:rPrChange w:id="1378" w:author="Trần Nhựt Linh" w:date="2024-07-08T09:15:00Z" w16du:dateUtc="2024-07-08T02:15:00Z">
            <w:rPr>
              <w:ins w:id="1379" w:author="Linh Tran" w:date="2024-07-08T00:24:00Z" w16du:dateUtc="2024-07-07T17:24:00Z"/>
            </w:rPr>
          </w:rPrChange>
        </w:rPr>
      </w:pPr>
      <w:bookmarkStart w:id="1380" w:name="_Toc170995487"/>
      <w:bookmarkStart w:id="1381" w:name="_Toc171397302"/>
      <w:ins w:id="1382" w:author="Linh Tran" w:date="2024-07-08T00:24:00Z" w16du:dateUtc="2024-07-07T17:24:00Z">
        <w:r w:rsidRPr="00ED1E7D">
          <w:rPr>
            <w:rFonts w:cs="Times New Roman"/>
            <w:rPrChange w:id="1383" w:author="Trần Nhựt Linh" w:date="2024-07-08T09:15:00Z" w16du:dateUtc="2024-07-08T02:15:00Z">
              <w:rPr/>
            </w:rPrChange>
          </w:rPr>
          <w:t>Mô hình triển khai</w:t>
        </w:r>
        <w:bookmarkEnd w:id="1380"/>
        <w:bookmarkEnd w:id="1381"/>
      </w:ins>
    </w:p>
    <w:p w14:paraId="3A946C0C" w14:textId="77777777" w:rsidR="003A5508" w:rsidRPr="00ED1E7D" w:rsidRDefault="00AE43FA" w:rsidP="003A5508">
      <w:pPr>
        <w:keepNext/>
        <w:jc w:val="center"/>
        <w:rPr>
          <w:rFonts w:cs="Times New Roman"/>
        </w:rPr>
      </w:pPr>
      <w:ins w:id="1384" w:author="Linh Tran" w:date="2024-07-08T00:24:00Z" w16du:dateUtc="2024-07-07T17:24:00Z">
        <w:r w:rsidRPr="009434EA">
          <w:rPr>
            <w:rFonts w:cs="Times New Roman"/>
            <w:noProof/>
          </w:rPr>
          <w:drawing>
            <wp:inline distT="0" distB="0" distL="0" distR="0" wp14:anchorId="44C5D949" wp14:editId="6071AD61">
              <wp:extent cx="4006850" cy="2592834"/>
              <wp:effectExtent l="0" t="0" r="0" b="0"/>
              <wp:docPr id="175054854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48547" name="Picture 1" descr="A diagram of a company&#10;&#10;Description automatically generated"/>
                      <pic:cNvPicPr>
                        <a:picLocks noChangeAspect="1"/>
                      </pic:cNvPicPr>
                    </pic:nvPicPr>
                    <pic:blipFill>
                      <a:blip r:embed="rId63"/>
                      <a:stretch>
                        <a:fillRect/>
                      </a:stretch>
                    </pic:blipFill>
                    <pic:spPr>
                      <a:xfrm>
                        <a:off x="0" y="0"/>
                        <a:ext cx="4010754" cy="2595360"/>
                      </a:xfrm>
                      <a:prstGeom prst="rect">
                        <a:avLst/>
                      </a:prstGeom>
                    </pic:spPr>
                  </pic:pic>
                </a:graphicData>
              </a:graphic>
            </wp:inline>
          </w:drawing>
        </w:r>
      </w:ins>
    </w:p>
    <w:p w14:paraId="59186A94" w14:textId="622E4D60" w:rsidR="00AE43FA" w:rsidRPr="00ED1E7D" w:rsidRDefault="003A5508" w:rsidP="003A5508">
      <w:pPr>
        <w:pStyle w:val="Caption"/>
        <w:rPr>
          <w:ins w:id="1385" w:author="Linh Tran" w:date="2024-07-08T00:24:00Z" w16du:dateUtc="2024-07-07T17:24:00Z"/>
          <w:rFonts w:cs="Times New Roman"/>
          <w:rPrChange w:id="1386" w:author="Trần Nhựt Linh" w:date="2024-07-08T09:15:00Z" w16du:dateUtc="2024-07-08T02:15:00Z">
            <w:rPr>
              <w:ins w:id="1387" w:author="Linh Tran" w:date="2024-07-08T00:24:00Z" w16du:dateUtc="2024-07-07T17:24:00Z"/>
            </w:rPr>
          </w:rPrChange>
        </w:rPr>
      </w:pPr>
      <w:bookmarkStart w:id="1388" w:name="_Toc171396719"/>
      <w:bookmarkStart w:id="1389" w:name="_Toc171516300"/>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30</w:t>
      </w:r>
      <w:r w:rsidRPr="00ED1E7D">
        <w:rPr>
          <w:rFonts w:cs="Times New Roman"/>
          <w:noProof/>
        </w:rPr>
        <w:fldChar w:fldCharType="end"/>
      </w:r>
      <w:r w:rsidR="001E6A57">
        <w:rPr>
          <w:rFonts w:cs="Times New Roman"/>
          <w:noProof/>
        </w:rPr>
        <w:t>:</w:t>
      </w:r>
      <w:r w:rsidRPr="00ED1E7D">
        <w:rPr>
          <w:rFonts w:cs="Times New Roman"/>
        </w:rPr>
        <w:t xml:space="preserve"> </w:t>
      </w:r>
      <w:ins w:id="1390" w:author="Linh Tran" w:date="2024-07-08T00:24:00Z" w16du:dateUtc="2024-07-07T17:24:00Z">
        <w:r w:rsidRPr="009434EA">
          <w:rPr>
            <w:rFonts w:cs="Times New Roman"/>
          </w:rPr>
          <w:t>Mô hình tri</w:t>
        </w:r>
        <w:r w:rsidRPr="00CC087D">
          <w:rPr>
            <w:rFonts w:cs="Times New Roman"/>
          </w:rPr>
          <w:t>ể</w:t>
        </w:r>
        <w:r w:rsidRPr="00ED1E7D">
          <w:rPr>
            <w:rFonts w:cs="Times New Roman"/>
            <w:rPrChange w:id="1391" w:author="Trần Nhựt Linh" w:date="2024-07-08T09:15:00Z" w16du:dateUtc="2024-07-08T02:15:00Z">
              <w:rPr/>
            </w:rPrChange>
          </w:rPr>
          <w:t>n khai Github Actions CI/CD</w:t>
        </w:r>
        <w:bookmarkEnd w:id="1388"/>
        <w:bookmarkEnd w:id="1389"/>
      </w:ins>
    </w:p>
    <w:p w14:paraId="3DF82714" w14:textId="25BEFD60" w:rsidR="00AE43FA" w:rsidRPr="00ED1E7D" w:rsidRDefault="00AE43FA" w:rsidP="00241112">
      <w:pPr>
        <w:pStyle w:val="Heading3"/>
        <w:rPr>
          <w:ins w:id="1392" w:author="Linh Tran" w:date="2024-07-08T00:24:00Z" w16du:dateUtc="2024-07-07T17:24:00Z"/>
          <w:rFonts w:cs="Times New Roman"/>
          <w:rPrChange w:id="1393" w:author="Trần Nhựt Linh" w:date="2024-07-08T09:15:00Z" w16du:dateUtc="2024-07-08T02:15:00Z">
            <w:rPr>
              <w:ins w:id="1394" w:author="Linh Tran" w:date="2024-07-08T00:24:00Z" w16du:dateUtc="2024-07-07T17:24:00Z"/>
            </w:rPr>
          </w:rPrChange>
        </w:rPr>
      </w:pPr>
      <w:bookmarkStart w:id="1395" w:name="_Toc170995488"/>
      <w:bookmarkStart w:id="1396" w:name="_Toc171397303"/>
      <w:ins w:id="1397" w:author="Linh Tran" w:date="2024-07-08T00:24:00Z" w16du:dateUtc="2024-07-07T17:24:00Z">
        <w:r w:rsidRPr="00ED1E7D">
          <w:rPr>
            <w:rFonts w:cs="Times New Roman"/>
            <w:rPrChange w:id="1398" w:author="Trần Nhựt Linh" w:date="2024-07-08T09:15:00Z" w16du:dateUtc="2024-07-08T02:15:00Z">
              <w:rPr/>
            </w:rPrChange>
          </w:rPr>
          <w:t>Chuẩn bị tài nguyên</w:t>
        </w:r>
        <w:bookmarkEnd w:id="1395"/>
        <w:bookmarkEnd w:id="1396"/>
      </w:ins>
    </w:p>
    <w:p w14:paraId="74000B25" w14:textId="39E48F9C" w:rsidR="00AE43FA" w:rsidRPr="00ED1E7D" w:rsidRDefault="003A5508" w:rsidP="00241112">
      <w:pPr>
        <w:rPr>
          <w:ins w:id="1399" w:author="Linh Tran" w:date="2024-07-08T00:24:00Z" w16du:dateUtc="2024-07-07T17:24:00Z"/>
          <w:rFonts w:cs="Times New Roman"/>
          <w:lang w:val="en-US"/>
          <w:rPrChange w:id="1400" w:author="Trần Nhựt Linh" w:date="2024-07-08T09:15:00Z" w16du:dateUtc="2024-07-08T02:15:00Z">
            <w:rPr>
              <w:ins w:id="1401" w:author="Linh Tran" w:date="2024-07-08T00:24:00Z" w16du:dateUtc="2024-07-07T17:24:00Z"/>
            </w:rPr>
          </w:rPrChange>
        </w:rPr>
      </w:pPr>
      <w:r w:rsidRPr="00ED1E7D">
        <w:rPr>
          <w:rFonts w:cs="Times New Roman"/>
          <w:lang w:val="en-US"/>
        </w:rPr>
        <w:t>Source Code sẽ được quản lý bằng Github Repository</w:t>
      </w:r>
    </w:p>
    <w:p w14:paraId="3D3D46F5" w14:textId="77777777" w:rsidR="003A5508" w:rsidRPr="00ED1E7D" w:rsidRDefault="00AE43FA" w:rsidP="003A5508">
      <w:pPr>
        <w:keepNext/>
        <w:jc w:val="center"/>
        <w:rPr>
          <w:rFonts w:cs="Times New Roman"/>
        </w:rPr>
      </w:pPr>
      <w:ins w:id="1402" w:author="Linh Tran" w:date="2024-07-08T00:24:00Z" w16du:dateUtc="2024-07-07T17:24:00Z">
        <w:r w:rsidRPr="009434EA">
          <w:rPr>
            <w:rFonts w:cs="Times New Roman"/>
            <w:noProof/>
          </w:rPr>
          <w:drawing>
            <wp:inline distT="0" distB="0" distL="0" distR="0" wp14:anchorId="738F0F59" wp14:editId="7FBFDA8B">
              <wp:extent cx="4659630" cy="2034540"/>
              <wp:effectExtent l="0" t="0" r="7620" b="3810"/>
              <wp:docPr id="2094290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90821" name="Picture 1" descr="A screenshot of a computer&#10;&#10;Description automatically generated"/>
                      <pic:cNvPicPr>
                        <a:picLocks noChangeAspect="1"/>
                      </pic:cNvPicPr>
                    </pic:nvPicPr>
                    <pic:blipFill>
                      <a:blip r:embed="rId64"/>
                      <a:stretch>
                        <a:fillRect/>
                      </a:stretch>
                    </pic:blipFill>
                    <pic:spPr>
                      <a:xfrm>
                        <a:off x="0" y="0"/>
                        <a:ext cx="4659782" cy="2034589"/>
                      </a:xfrm>
                      <a:prstGeom prst="rect">
                        <a:avLst/>
                      </a:prstGeom>
                    </pic:spPr>
                  </pic:pic>
                </a:graphicData>
              </a:graphic>
            </wp:inline>
          </w:drawing>
        </w:r>
      </w:ins>
    </w:p>
    <w:p w14:paraId="40B88553" w14:textId="378D1AA0" w:rsidR="00AE43FA" w:rsidRPr="00ED1E7D" w:rsidRDefault="003A5508" w:rsidP="003A5508">
      <w:pPr>
        <w:pStyle w:val="Caption"/>
        <w:rPr>
          <w:ins w:id="1403" w:author="Linh Tran" w:date="2024-07-08T00:24:00Z" w16du:dateUtc="2024-07-07T17:24:00Z"/>
          <w:rFonts w:cs="Times New Roman"/>
          <w:rPrChange w:id="1404" w:author="Trần Nhựt Linh" w:date="2024-07-08T09:15:00Z" w16du:dateUtc="2024-07-08T02:15:00Z">
            <w:rPr>
              <w:ins w:id="1405" w:author="Linh Tran" w:date="2024-07-08T00:24:00Z" w16du:dateUtc="2024-07-07T17:24:00Z"/>
            </w:rPr>
          </w:rPrChange>
        </w:rPr>
      </w:pPr>
      <w:bookmarkStart w:id="1406" w:name="_Toc171396720"/>
      <w:bookmarkStart w:id="1407" w:name="_Toc171516301"/>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31</w:t>
      </w:r>
      <w:r w:rsidRPr="00ED1E7D">
        <w:rPr>
          <w:rFonts w:cs="Times New Roman"/>
          <w:noProof/>
        </w:rPr>
        <w:fldChar w:fldCharType="end"/>
      </w:r>
      <w:r w:rsidR="001E6A57">
        <w:rPr>
          <w:rFonts w:cs="Times New Roman"/>
          <w:noProof/>
        </w:rPr>
        <w:t>:</w:t>
      </w:r>
      <w:r w:rsidRPr="00ED1E7D">
        <w:rPr>
          <w:rFonts w:cs="Times New Roman"/>
        </w:rPr>
        <w:t xml:space="preserve"> </w:t>
      </w:r>
      <w:ins w:id="1408" w:author="Linh Tran" w:date="2024-07-08T00:24:00Z" w16du:dateUtc="2024-07-07T17:24:00Z">
        <w:r w:rsidRPr="009434EA">
          <w:rPr>
            <w:rFonts w:cs="Times New Roman"/>
          </w:rPr>
          <w:t>Repository đư</w:t>
        </w:r>
        <w:r w:rsidRPr="00CC087D">
          <w:rPr>
            <w:rFonts w:cs="Times New Roman"/>
          </w:rPr>
          <w:t>ợ</w:t>
        </w:r>
        <w:r w:rsidRPr="00ED1E7D">
          <w:rPr>
            <w:rFonts w:cs="Times New Roman"/>
            <w:rPrChange w:id="1409" w:author="Trần Nhựt Linh" w:date="2024-07-08T09:15:00Z" w16du:dateUtc="2024-07-08T02:15:00Z">
              <w:rPr/>
            </w:rPrChange>
          </w:rPr>
          <w:t>c sử dụng</w:t>
        </w:r>
        <w:bookmarkEnd w:id="1406"/>
        <w:bookmarkEnd w:id="1407"/>
      </w:ins>
    </w:p>
    <w:p w14:paraId="79A8DB2F" w14:textId="21A9853D" w:rsidR="00AE43FA" w:rsidRPr="009434EA" w:rsidRDefault="00AE43FA" w:rsidP="00241112">
      <w:pPr>
        <w:tabs>
          <w:tab w:val="left" w:pos="3122"/>
        </w:tabs>
        <w:rPr>
          <w:ins w:id="1410" w:author="Linh Tran" w:date="2024-07-08T00:24:00Z" w16du:dateUtc="2024-07-07T17:24:00Z"/>
          <w:rFonts w:cs="Times New Roman"/>
        </w:rPr>
      </w:pPr>
      <w:ins w:id="1411" w:author="Linh Tran" w:date="2024-07-08T00:24:00Z" w16du:dateUtc="2024-07-07T17:24:00Z">
        <w:r w:rsidRPr="00ED1E7D">
          <w:rPr>
            <w:rFonts w:cs="Times New Roman"/>
            <w:rPrChange w:id="1412" w:author="Trần Nhựt Linh" w:date="2024-07-08T09:15:00Z" w16du:dateUtc="2024-07-08T02:15:00Z">
              <w:rPr/>
            </w:rPrChange>
          </w:rPr>
          <w:t>Tạo Secrets cho Github Actions</w:t>
        </w:r>
      </w:ins>
      <w:r w:rsidR="00F90629" w:rsidRPr="00ED1E7D">
        <w:rPr>
          <w:rFonts w:cs="Times New Roman"/>
        </w:rPr>
        <w:t xml:space="preserve"> để kết nối các dịch vụ AKS, Docker, SonarCloud như đã trình bày ở phần phương pháp thực hiện</w:t>
      </w:r>
    </w:p>
    <w:p w14:paraId="5E4165B2" w14:textId="77777777" w:rsidR="00AE43FA" w:rsidRPr="00ED1E7D" w:rsidRDefault="00AE43FA" w:rsidP="00241112">
      <w:pPr>
        <w:rPr>
          <w:ins w:id="1413" w:author="Linh Tran" w:date="2024-07-08T00:24:00Z" w16du:dateUtc="2024-07-07T17:24:00Z"/>
          <w:rFonts w:cs="Times New Roman"/>
          <w:rPrChange w:id="1414" w:author="Trần Nhựt Linh" w:date="2024-07-08T09:15:00Z" w16du:dateUtc="2024-07-08T02:15:00Z">
            <w:rPr>
              <w:ins w:id="1415" w:author="Linh Tran" w:date="2024-07-08T00:24:00Z" w16du:dateUtc="2024-07-07T17:24:00Z"/>
            </w:rPr>
          </w:rPrChange>
        </w:rPr>
      </w:pPr>
      <w:ins w:id="1416" w:author="Linh Tran" w:date="2024-07-08T00:24:00Z" w16du:dateUtc="2024-07-07T17:24:00Z">
        <w:r w:rsidRPr="00CC087D">
          <w:rPr>
            <w:rFonts w:cs="Times New Roman"/>
          </w:rPr>
          <w:t>T</w:t>
        </w:r>
        <w:r w:rsidRPr="00ED1E7D">
          <w:rPr>
            <w:rFonts w:cs="Times New Roman"/>
            <w:rPrChange w:id="1417" w:author="Trần Nhựt Linh" w:date="2024-07-08T09:15:00Z" w16du:dateUtc="2024-07-08T02:15:00Z">
              <w:rPr/>
            </w:rPrChange>
          </w:rPr>
          <w:t>ạo Docker Image Repository cho frontend và backend với Docker Hub</w:t>
        </w:r>
      </w:ins>
    </w:p>
    <w:p w14:paraId="4EB91C4C" w14:textId="77777777" w:rsidR="00F90629" w:rsidRPr="00ED1E7D" w:rsidRDefault="00AE43FA" w:rsidP="00F90629">
      <w:pPr>
        <w:keepNext/>
        <w:jc w:val="center"/>
        <w:rPr>
          <w:rFonts w:cs="Times New Roman"/>
        </w:rPr>
      </w:pPr>
      <w:ins w:id="1418" w:author="Linh Tran" w:date="2024-07-08T00:24:00Z" w16du:dateUtc="2024-07-07T17:24:00Z">
        <w:r w:rsidRPr="009434EA">
          <w:rPr>
            <w:rFonts w:cs="Times New Roman"/>
            <w:noProof/>
          </w:rPr>
          <w:lastRenderedPageBreak/>
          <w:drawing>
            <wp:inline distT="0" distB="0" distL="0" distR="0" wp14:anchorId="31F84267" wp14:editId="1127EDAD">
              <wp:extent cx="4820285" cy="1038225"/>
              <wp:effectExtent l="0" t="0" r="0" b="0"/>
              <wp:docPr id="197614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8717" name="Picture 1" descr="A screenshot of a computer&#10;&#10;Description automatically generated"/>
                      <pic:cNvPicPr>
                        <a:picLocks noChangeAspect="1"/>
                      </pic:cNvPicPr>
                    </pic:nvPicPr>
                    <pic:blipFill>
                      <a:blip r:embed="rId65"/>
                      <a:stretch>
                        <a:fillRect/>
                      </a:stretch>
                    </pic:blipFill>
                    <pic:spPr>
                      <a:xfrm>
                        <a:off x="0" y="0"/>
                        <a:ext cx="4820717" cy="1038275"/>
                      </a:xfrm>
                      <a:prstGeom prst="rect">
                        <a:avLst/>
                      </a:prstGeom>
                    </pic:spPr>
                  </pic:pic>
                </a:graphicData>
              </a:graphic>
            </wp:inline>
          </w:drawing>
        </w:r>
      </w:ins>
    </w:p>
    <w:p w14:paraId="0DE753FB" w14:textId="20303746" w:rsidR="00AE43FA" w:rsidRPr="00CC087D" w:rsidRDefault="00F90629" w:rsidP="00F90629">
      <w:pPr>
        <w:pStyle w:val="Caption"/>
        <w:rPr>
          <w:ins w:id="1419" w:author="Linh Tran" w:date="2024-07-08T00:24:00Z" w16du:dateUtc="2024-07-07T17:24:00Z"/>
          <w:rFonts w:cs="Times New Roman"/>
        </w:rPr>
      </w:pPr>
      <w:bookmarkStart w:id="1420" w:name="_Toc171396721"/>
      <w:bookmarkStart w:id="1421" w:name="_Toc171516302"/>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32</w:t>
      </w:r>
      <w:r w:rsidRPr="00ED1E7D">
        <w:rPr>
          <w:rFonts w:cs="Times New Roman"/>
          <w:noProof/>
        </w:rPr>
        <w:fldChar w:fldCharType="end"/>
      </w:r>
      <w:r w:rsidR="001E6A57">
        <w:rPr>
          <w:rFonts w:cs="Times New Roman"/>
          <w:noProof/>
        </w:rPr>
        <w:t>:</w:t>
      </w:r>
      <w:r w:rsidRPr="00ED1E7D">
        <w:rPr>
          <w:rFonts w:cs="Times New Roman"/>
        </w:rPr>
        <w:t xml:space="preserve"> </w:t>
      </w:r>
      <w:ins w:id="1422" w:author="Linh Tran" w:date="2024-07-08T00:24:00Z" w16du:dateUtc="2024-07-07T17:24:00Z">
        <w:r w:rsidRPr="009434EA">
          <w:rPr>
            <w:rFonts w:cs="Times New Roman"/>
          </w:rPr>
          <w:t>Docker Hub Repository</w:t>
        </w:r>
        <w:bookmarkEnd w:id="1420"/>
        <w:bookmarkEnd w:id="1421"/>
      </w:ins>
    </w:p>
    <w:p w14:paraId="131D8C9D" w14:textId="0FC21B0A" w:rsidR="00AE43FA" w:rsidRPr="009434EA" w:rsidRDefault="00AE43FA" w:rsidP="00241112">
      <w:pPr>
        <w:pStyle w:val="Heading3"/>
        <w:rPr>
          <w:ins w:id="1423" w:author="Linh Tran" w:date="2024-07-08T00:24:00Z" w16du:dateUtc="2024-07-07T17:24:00Z"/>
          <w:rFonts w:cs="Times New Roman"/>
        </w:rPr>
      </w:pPr>
      <w:bookmarkStart w:id="1424" w:name="_Toc170995489"/>
      <w:bookmarkStart w:id="1425" w:name="_Toc171397304"/>
      <w:ins w:id="1426" w:author="Linh Tran" w:date="2024-07-08T00:24:00Z" w16du:dateUtc="2024-07-07T17:24:00Z">
        <w:r w:rsidRPr="00ED1E7D">
          <w:rPr>
            <w:rFonts w:cs="Times New Roman"/>
            <w:rPrChange w:id="1427" w:author="Trần Nhựt Linh" w:date="2024-07-08T09:15:00Z" w16du:dateUtc="2024-07-08T02:15:00Z">
              <w:rPr/>
            </w:rPrChange>
          </w:rPr>
          <w:t xml:space="preserve">Khởi tạo AKS </w:t>
        </w:r>
      </w:ins>
      <w:r w:rsidR="00C751F7" w:rsidRPr="00ED1E7D">
        <w:rPr>
          <w:rFonts w:cs="Times New Roman"/>
        </w:rPr>
        <w:t>Cluster</w:t>
      </w:r>
      <w:bookmarkEnd w:id="1424"/>
      <w:bookmarkEnd w:id="1425"/>
    </w:p>
    <w:p w14:paraId="20D0161B" w14:textId="40CE779D" w:rsidR="00AE43FA" w:rsidRPr="00ED1E7D" w:rsidRDefault="00AE43FA" w:rsidP="00241112">
      <w:pPr>
        <w:rPr>
          <w:ins w:id="1428" w:author="Linh Tran" w:date="2024-07-08T00:24:00Z" w16du:dateUtc="2024-07-07T17:24:00Z"/>
          <w:rFonts w:cs="Times New Roman"/>
          <w:rPrChange w:id="1429" w:author="Trần Nhựt Linh" w:date="2024-07-08T09:15:00Z" w16du:dateUtc="2024-07-08T02:15:00Z">
            <w:rPr>
              <w:ins w:id="1430" w:author="Linh Tran" w:date="2024-07-08T00:24:00Z" w16du:dateUtc="2024-07-07T17:24:00Z"/>
            </w:rPr>
          </w:rPrChange>
        </w:rPr>
      </w:pPr>
      <w:ins w:id="1431" w:author="Linh Tran" w:date="2024-07-08T00:24:00Z" w16du:dateUtc="2024-07-07T17:24:00Z">
        <w:r w:rsidRPr="00CC087D">
          <w:rPr>
            <w:rFonts w:cs="Times New Roman"/>
          </w:rPr>
          <w:t>Kh</w:t>
        </w:r>
        <w:r w:rsidRPr="00ED1E7D">
          <w:rPr>
            <w:rFonts w:cs="Times New Roman"/>
            <w:rPrChange w:id="1432" w:author="Trần Nhựt Linh" w:date="2024-07-08T09:15:00Z" w16du:dateUtc="2024-07-08T02:15:00Z">
              <w:rPr/>
            </w:rPrChange>
          </w:rPr>
          <w:t xml:space="preserve">ởi tạo AKS </w:t>
        </w:r>
      </w:ins>
      <w:r w:rsidR="00C751F7" w:rsidRPr="00ED1E7D">
        <w:rPr>
          <w:rFonts w:cs="Times New Roman"/>
        </w:rPr>
        <w:t>Cluster</w:t>
      </w:r>
      <w:ins w:id="1433" w:author="Linh Tran" w:date="2024-07-08T00:24:00Z" w16du:dateUtc="2024-07-07T17:24:00Z">
        <w:r w:rsidRPr="009434EA">
          <w:rPr>
            <w:rFonts w:cs="Times New Roman"/>
          </w:rPr>
          <w:t xml:space="preserve"> theo phương pháp và thông </w:t>
        </w:r>
      </w:ins>
      <w:r w:rsidR="00F90629" w:rsidRPr="00ED1E7D">
        <w:rPr>
          <w:rFonts w:cs="Times New Roman"/>
        </w:rPr>
        <w:t xml:space="preserve">số </w:t>
      </w:r>
      <w:ins w:id="1434" w:author="Linh Tran" w:date="2024-07-08T00:24:00Z" w16du:dateUtc="2024-07-07T17:24:00Z">
        <w:r w:rsidRPr="009434EA">
          <w:rPr>
            <w:rFonts w:cs="Times New Roman"/>
          </w:rPr>
          <w:t xml:space="preserve">đã làm </w:t>
        </w:r>
        <w:r w:rsidRPr="00CC087D">
          <w:rPr>
            <w:rFonts w:cs="Times New Roman"/>
          </w:rPr>
          <w:t>ở</w:t>
        </w:r>
        <w:r w:rsidRPr="00ED1E7D">
          <w:rPr>
            <w:rFonts w:cs="Times New Roman"/>
            <w:rPrChange w:id="1435" w:author="Trần Nhựt Linh" w:date="2024-07-08T09:15:00Z" w16du:dateUtc="2024-07-08T02:15:00Z">
              <w:rPr/>
            </w:rPrChange>
          </w:rPr>
          <w:t xml:space="preserve"> Azure Devops CI/CD</w:t>
        </w:r>
      </w:ins>
      <w:r w:rsidR="00F90629" w:rsidRPr="00ED1E7D">
        <w:rPr>
          <w:rFonts w:cs="Times New Roman"/>
        </w:rPr>
        <w:t>, l</w:t>
      </w:r>
      <w:ins w:id="1436" w:author="Linh Tran" w:date="2024-07-08T00:24:00Z" w16du:dateUtc="2024-07-07T17:24:00Z">
        <w:r w:rsidRPr="009434EA">
          <w:rPr>
            <w:rFonts w:cs="Times New Roman"/>
          </w:rPr>
          <w:t>ấ</w:t>
        </w:r>
        <w:r w:rsidRPr="00CC087D">
          <w:rPr>
            <w:rFonts w:cs="Times New Roman"/>
          </w:rPr>
          <w:t>y Azure Credentials và t</w:t>
        </w:r>
        <w:r w:rsidRPr="00ED1E7D">
          <w:rPr>
            <w:rFonts w:cs="Times New Roman"/>
            <w:rPrChange w:id="1437" w:author="Trần Nhựt Linh" w:date="2024-07-08T09:15:00Z" w16du:dateUtc="2024-07-08T02:15:00Z">
              <w:rPr/>
            </w:rPrChange>
          </w:rPr>
          <w:t>ạo secret như bước chuẩn bị tài nguyên</w:t>
        </w:r>
      </w:ins>
    </w:p>
    <w:p w14:paraId="043E49FF" w14:textId="77777777" w:rsidR="00F90629" w:rsidRPr="00ED1E7D" w:rsidRDefault="00AE43FA" w:rsidP="00F90629">
      <w:pPr>
        <w:keepNext/>
        <w:jc w:val="center"/>
        <w:rPr>
          <w:rFonts w:cs="Times New Roman"/>
        </w:rPr>
      </w:pPr>
      <w:ins w:id="1438" w:author="Linh Tran" w:date="2024-07-08T00:24:00Z" w16du:dateUtc="2024-07-07T17:24:00Z">
        <w:r w:rsidRPr="009434EA">
          <w:rPr>
            <w:rFonts w:cs="Times New Roman"/>
            <w:noProof/>
          </w:rPr>
          <w:drawing>
            <wp:inline distT="0" distB="0" distL="0" distR="0" wp14:anchorId="68777C8E" wp14:editId="43D5CD1B">
              <wp:extent cx="4376420" cy="1827530"/>
              <wp:effectExtent l="0" t="0" r="5080" b="1270"/>
              <wp:docPr id="1260797890" name="Picture 10" descr="A computer screen with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7890" name="Picture 10" descr="A computer screen with white and green 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376420" cy="1827530"/>
                      </a:xfrm>
                      <a:prstGeom prst="rect">
                        <a:avLst/>
                      </a:prstGeom>
                      <a:noFill/>
                      <a:ln>
                        <a:noFill/>
                      </a:ln>
                    </pic:spPr>
                  </pic:pic>
                </a:graphicData>
              </a:graphic>
            </wp:inline>
          </w:drawing>
        </w:r>
      </w:ins>
    </w:p>
    <w:p w14:paraId="69ECCDC4" w14:textId="4D9C3926" w:rsidR="00AE43FA" w:rsidRPr="00CC087D" w:rsidRDefault="00F90629" w:rsidP="00F90629">
      <w:pPr>
        <w:pStyle w:val="Caption"/>
        <w:rPr>
          <w:ins w:id="1439" w:author="Linh Tran" w:date="2024-07-08T00:24:00Z" w16du:dateUtc="2024-07-07T17:24:00Z"/>
          <w:rFonts w:cs="Times New Roman"/>
        </w:rPr>
      </w:pPr>
      <w:bookmarkStart w:id="1440" w:name="_Toc171396722"/>
      <w:bookmarkStart w:id="1441" w:name="_Toc171516303"/>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33</w:t>
      </w:r>
      <w:r w:rsidRPr="00ED1E7D">
        <w:rPr>
          <w:rFonts w:cs="Times New Roman"/>
          <w:noProof/>
        </w:rPr>
        <w:fldChar w:fldCharType="end"/>
      </w:r>
      <w:r w:rsidR="001E6A57">
        <w:rPr>
          <w:rFonts w:cs="Times New Roman"/>
          <w:noProof/>
        </w:rPr>
        <w:t>:</w:t>
      </w:r>
      <w:r w:rsidRPr="00ED1E7D">
        <w:rPr>
          <w:rFonts w:cs="Times New Roman"/>
        </w:rPr>
        <w:t xml:space="preserve"> </w:t>
      </w:r>
      <w:ins w:id="1442" w:author="Linh Tran" w:date="2024-07-08T00:24:00Z" w16du:dateUtc="2024-07-07T17:24:00Z">
        <w:r w:rsidRPr="009434EA">
          <w:rPr>
            <w:rFonts w:cs="Times New Roman"/>
          </w:rPr>
          <w:t>Azure Credentials</w:t>
        </w:r>
        <w:bookmarkEnd w:id="1440"/>
        <w:bookmarkEnd w:id="1441"/>
      </w:ins>
    </w:p>
    <w:p w14:paraId="336E1023" w14:textId="5448777C" w:rsidR="00AE43FA" w:rsidRPr="00ED1E7D" w:rsidRDefault="00AE43FA" w:rsidP="00241112">
      <w:pPr>
        <w:pStyle w:val="Heading3"/>
        <w:rPr>
          <w:ins w:id="1443" w:author="Linh Tran" w:date="2024-07-08T00:24:00Z" w16du:dateUtc="2024-07-07T17:24:00Z"/>
          <w:rFonts w:cs="Times New Roman"/>
          <w:rPrChange w:id="1444" w:author="Trần Nhựt Linh" w:date="2024-07-08T09:15:00Z" w16du:dateUtc="2024-07-08T02:15:00Z">
            <w:rPr>
              <w:ins w:id="1445" w:author="Linh Tran" w:date="2024-07-08T00:24:00Z" w16du:dateUtc="2024-07-07T17:24:00Z"/>
            </w:rPr>
          </w:rPrChange>
        </w:rPr>
      </w:pPr>
      <w:bookmarkStart w:id="1446" w:name="_Toc170995490"/>
      <w:bookmarkStart w:id="1447" w:name="_Toc171397305"/>
      <w:ins w:id="1448" w:author="Linh Tran" w:date="2024-07-08T00:24:00Z" w16du:dateUtc="2024-07-07T17:24:00Z">
        <w:r w:rsidRPr="00ED1E7D">
          <w:rPr>
            <w:rFonts w:cs="Times New Roman"/>
            <w:rPrChange w:id="1449" w:author="Trần Nhựt Linh" w:date="2024-07-08T09:15:00Z" w16du:dateUtc="2024-07-08T02:15:00Z">
              <w:rPr/>
            </w:rPrChange>
          </w:rPr>
          <w:t>Khởi tạo SonarCloud</w:t>
        </w:r>
        <w:bookmarkEnd w:id="1446"/>
        <w:bookmarkEnd w:id="1447"/>
      </w:ins>
    </w:p>
    <w:p w14:paraId="206DE2A3" w14:textId="2DB79745" w:rsidR="00AE43FA" w:rsidRPr="00ED1E7D" w:rsidRDefault="00AE43FA" w:rsidP="00241112">
      <w:pPr>
        <w:rPr>
          <w:ins w:id="1450" w:author="Linh Tran" w:date="2024-07-08T00:24:00Z" w16du:dateUtc="2024-07-07T17:24:00Z"/>
          <w:rFonts w:cs="Times New Roman"/>
        </w:rPr>
      </w:pPr>
      <w:ins w:id="1451" w:author="Linh Tran" w:date="2024-07-08T00:24:00Z" w16du:dateUtc="2024-07-07T17:24:00Z">
        <w:r w:rsidRPr="00ED1E7D">
          <w:rPr>
            <w:rFonts w:cs="Times New Roman"/>
            <w:rPrChange w:id="1452" w:author="Trần Nhựt Linh" w:date="2024-07-08T09:15:00Z" w16du:dateUtc="2024-07-08T02:15:00Z">
              <w:rPr/>
            </w:rPrChange>
          </w:rPr>
          <w:t xml:space="preserve">Đăng nhập bằng tài khoản Github </w:t>
        </w:r>
      </w:ins>
      <w:r w:rsidR="00A828D2" w:rsidRPr="00ED1E7D">
        <w:rPr>
          <w:rFonts w:cs="Times New Roman"/>
        </w:rPr>
        <w:t>→</w:t>
      </w:r>
      <w:ins w:id="1453" w:author="Linh Tran" w:date="2024-07-08T00:24:00Z" w16du:dateUtc="2024-07-07T17:24:00Z">
        <w:r w:rsidRPr="00ED1E7D">
          <w:rPr>
            <w:rFonts w:cs="Times New Roman"/>
          </w:rPr>
          <w:t xml:space="preserve"> </w:t>
        </w:r>
      </w:ins>
      <w:r w:rsidR="00F90629" w:rsidRPr="00ED1E7D">
        <w:rPr>
          <w:rFonts w:cs="Times New Roman"/>
          <w:lang w:val="en-US"/>
        </w:rPr>
        <w:t xml:space="preserve">Tạo một organize mới </w:t>
      </w:r>
      <w:r w:rsidR="00F90629" w:rsidRPr="00ED1E7D">
        <w:rPr>
          <w:rFonts w:cs="Times New Roman"/>
        </w:rPr>
        <w:t>→</w:t>
      </w:r>
      <w:r w:rsidR="00F90629" w:rsidRPr="00ED1E7D">
        <w:rPr>
          <w:rFonts w:cs="Times New Roman"/>
          <w:lang w:val="en-US"/>
        </w:rPr>
        <w:t xml:space="preserve"> </w:t>
      </w:r>
      <w:ins w:id="1454" w:author="Linh Tran" w:date="2024-07-08T00:24:00Z" w16du:dateUtc="2024-07-07T17:24:00Z">
        <w:r w:rsidRPr="00ED1E7D">
          <w:rPr>
            <w:rFonts w:cs="Times New Roman"/>
          </w:rPr>
          <w:t xml:space="preserve">Tạo project mới </w:t>
        </w:r>
      </w:ins>
      <w:r w:rsidR="00A828D2" w:rsidRPr="00ED1E7D">
        <w:rPr>
          <w:rFonts w:cs="Times New Roman"/>
        </w:rPr>
        <w:t>→</w:t>
      </w:r>
      <w:ins w:id="1455" w:author="Linh Tran" w:date="2024-07-08T00:24:00Z" w16du:dateUtc="2024-07-07T17:24:00Z">
        <w:r w:rsidRPr="00ED1E7D">
          <w:rPr>
            <w:rFonts w:cs="Times New Roman"/>
          </w:rPr>
          <w:t xml:space="preserve"> Import Repository</w:t>
        </w:r>
      </w:ins>
    </w:p>
    <w:p w14:paraId="08850550" w14:textId="77777777" w:rsidR="00F90629" w:rsidRPr="00ED1E7D" w:rsidRDefault="00AE43FA" w:rsidP="00F90629">
      <w:pPr>
        <w:keepNext/>
        <w:jc w:val="center"/>
        <w:rPr>
          <w:rFonts w:cs="Times New Roman"/>
        </w:rPr>
      </w:pPr>
      <w:ins w:id="1456" w:author="Linh Tran" w:date="2024-07-08T00:24:00Z" w16du:dateUtc="2024-07-07T17:24:00Z">
        <w:r w:rsidRPr="009434EA">
          <w:rPr>
            <w:rFonts w:cs="Times New Roman"/>
            <w:noProof/>
          </w:rPr>
          <w:drawing>
            <wp:inline distT="0" distB="0" distL="0" distR="0" wp14:anchorId="48ED92F3" wp14:editId="7C2A54AE">
              <wp:extent cx="3879850" cy="1867535"/>
              <wp:effectExtent l="0" t="0" r="6350" b="0"/>
              <wp:docPr id="852904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04249" name="Picture 1" descr="A screenshot of a computer&#10;&#10;Description automatically generated"/>
                      <pic:cNvPicPr>
                        <a:picLocks noChangeAspect="1"/>
                      </pic:cNvPicPr>
                    </pic:nvPicPr>
                    <pic:blipFill>
                      <a:blip r:embed="rId67"/>
                      <a:stretch>
                        <a:fillRect/>
                      </a:stretch>
                    </pic:blipFill>
                    <pic:spPr>
                      <a:xfrm>
                        <a:off x="0" y="0"/>
                        <a:ext cx="3881602" cy="1868124"/>
                      </a:xfrm>
                      <a:prstGeom prst="rect">
                        <a:avLst/>
                      </a:prstGeom>
                    </pic:spPr>
                  </pic:pic>
                </a:graphicData>
              </a:graphic>
            </wp:inline>
          </w:drawing>
        </w:r>
      </w:ins>
    </w:p>
    <w:p w14:paraId="329C4B7A" w14:textId="55027BF3" w:rsidR="00AE43FA" w:rsidRPr="00CC087D" w:rsidRDefault="00F90629" w:rsidP="00F90629">
      <w:pPr>
        <w:pStyle w:val="Caption"/>
        <w:rPr>
          <w:ins w:id="1457" w:author="Linh Tran" w:date="2024-07-08T00:24:00Z" w16du:dateUtc="2024-07-07T17:24:00Z"/>
          <w:rFonts w:cs="Times New Roman"/>
        </w:rPr>
      </w:pPr>
      <w:bookmarkStart w:id="1458" w:name="_Toc171396723"/>
      <w:bookmarkStart w:id="1459" w:name="_Toc171516304"/>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34</w:t>
      </w:r>
      <w:r w:rsidRPr="00ED1E7D">
        <w:rPr>
          <w:rFonts w:cs="Times New Roman"/>
          <w:noProof/>
        </w:rPr>
        <w:fldChar w:fldCharType="end"/>
      </w:r>
      <w:r w:rsidR="001E6A57">
        <w:rPr>
          <w:rFonts w:cs="Times New Roman"/>
          <w:noProof/>
        </w:rPr>
        <w:t>:</w:t>
      </w:r>
      <w:r w:rsidRPr="00ED1E7D">
        <w:rPr>
          <w:rFonts w:cs="Times New Roman"/>
        </w:rPr>
        <w:t xml:space="preserve"> </w:t>
      </w:r>
      <w:ins w:id="1460" w:author="Linh Tran" w:date="2024-07-08T00:24:00Z" w16du:dateUtc="2024-07-07T17:24:00Z">
        <w:r w:rsidRPr="009434EA">
          <w:rPr>
            <w:rFonts w:cs="Times New Roman"/>
          </w:rPr>
          <w:t>Import Repository</w:t>
        </w:r>
        <w:bookmarkEnd w:id="1458"/>
        <w:bookmarkEnd w:id="1459"/>
      </w:ins>
    </w:p>
    <w:p w14:paraId="183C95D0" w14:textId="421D8204" w:rsidR="004B72F3" w:rsidRPr="00ED1E7D" w:rsidRDefault="00AE43FA" w:rsidP="004B72F3">
      <w:pPr>
        <w:rPr>
          <w:rFonts w:cs="Times New Roman"/>
        </w:rPr>
      </w:pPr>
      <w:ins w:id="1461" w:author="Linh Tran" w:date="2024-07-08T00:24:00Z" w16du:dateUtc="2024-07-07T17:24:00Z">
        <w:r w:rsidRPr="00CC087D">
          <w:rPr>
            <w:rFonts w:cs="Times New Roman"/>
          </w:rPr>
          <w:lastRenderedPageBreak/>
          <w:t>Thi</w:t>
        </w:r>
        <w:r w:rsidRPr="00ED1E7D">
          <w:rPr>
            <w:rFonts w:cs="Times New Roman"/>
            <w:rPrChange w:id="1462" w:author="Trần Nhựt Linh" w:date="2024-07-08T09:15:00Z" w16du:dateUtc="2024-07-08T02:15:00Z">
              <w:rPr/>
            </w:rPrChange>
          </w:rPr>
          <w:t>ết lập Secrets bằng Token được cấp như ở phần</w:t>
        </w:r>
      </w:ins>
      <w:r w:rsidR="005B7FB8" w:rsidRPr="00ED1E7D">
        <w:rPr>
          <w:rFonts w:cs="Times New Roman"/>
        </w:rPr>
        <w:t xml:space="preserve"> phương pháp thực hiện</w:t>
      </w:r>
      <w:r w:rsidR="004B72F3" w:rsidRPr="00ED1E7D">
        <w:rPr>
          <w:rFonts w:cs="Times New Roman"/>
        </w:rPr>
        <w:t xml:space="preserve"> đã trình bày</w:t>
      </w:r>
    </w:p>
    <w:p w14:paraId="48E49600" w14:textId="686C27B7" w:rsidR="00AE43FA" w:rsidRPr="00ED1E7D" w:rsidRDefault="00AE43FA" w:rsidP="004B72F3">
      <w:pPr>
        <w:rPr>
          <w:ins w:id="1463" w:author="Linh Tran" w:date="2024-07-08T00:24:00Z" w16du:dateUtc="2024-07-07T17:24:00Z"/>
          <w:rFonts w:cs="Times New Roman"/>
          <w:rPrChange w:id="1464" w:author="Trần Nhựt Linh" w:date="2024-07-08T09:15:00Z" w16du:dateUtc="2024-07-08T02:15:00Z">
            <w:rPr>
              <w:ins w:id="1465" w:author="Linh Tran" w:date="2024-07-08T00:24:00Z" w16du:dateUtc="2024-07-07T17:24:00Z"/>
            </w:rPr>
          </w:rPrChange>
        </w:rPr>
      </w:pPr>
      <w:ins w:id="1466" w:author="Linh Tran" w:date="2024-07-08T00:24:00Z" w16du:dateUtc="2024-07-07T17:24:00Z">
        <w:r w:rsidRPr="009434EA">
          <w:rPr>
            <w:rFonts w:cs="Times New Roman"/>
          </w:rPr>
          <w:t>T</w:t>
        </w:r>
        <w:r w:rsidRPr="00CC087D">
          <w:rPr>
            <w:rFonts w:cs="Times New Roman"/>
          </w:rPr>
          <w:t>ạ</w:t>
        </w:r>
        <w:r w:rsidRPr="00ED1E7D">
          <w:rPr>
            <w:rFonts w:cs="Times New Roman"/>
            <w:rPrChange w:id="1467" w:author="Trần Nhựt Linh" w:date="2024-07-08T09:15:00Z" w16du:dateUtc="2024-07-08T02:15:00Z">
              <w:rPr/>
            </w:rPrChange>
          </w:rPr>
          <w:t>o file sonar-project.properties với 2 trường dữ liệu</w:t>
        </w:r>
        <w:r w:rsidRPr="00ED1E7D">
          <w:rPr>
            <w:rFonts w:cs="Times New Roman"/>
            <w:rPrChange w:id="1468" w:author="Trần Nhựt Linh" w:date="2024-07-08T09:15:00Z" w16du:dateUtc="2024-07-08T02:15:00Z">
              <w:rPr/>
            </w:rPrChange>
          </w:rPr>
          <w:tab/>
        </w:r>
      </w:ins>
    </w:p>
    <w:p w14:paraId="38DB88D2" w14:textId="77777777" w:rsidR="00F90629" w:rsidRPr="00ED1E7D" w:rsidRDefault="00AE43FA" w:rsidP="00F90629">
      <w:pPr>
        <w:keepNext/>
        <w:jc w:val="center"/>
        <w:rPr>
          <w:rFonts w:cs="Times New Roman"/>
        </w:rPr>
      </w:pPr>
      <w:ins w:id="1469" w:author="Linh Tran" w:date="2024-07-08T00:24:00Z" w16du:dateUtc="2024-07-07T17:24:00Z">
        <w:r w:rsidRPr="009434EA">
          <w:rPr>
            <w:rFonts w:cs="Times New Roman"/>
            <w:noProof/>
          </w:rPr>
          <w:drawing>
            <wp:inline distT="0" distB="0" distL="0" distR="0" wp14:anchorId="4726FA47" wp14:editId="2C3E67D4">
              <wp:extent cx="3020695" cy="1591945"/>
              <wp:effectExtent l="0" t="0" r="8255" b="8255"/>
              <wp:docPr id="20746123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12398" name="Picture 1" descr="A screenshot of a computer program&#10;&#10;Description automatically generated"/>
                      <pic:cNvPicPr>
                        <a:picLocks noChangeAspect="1"/>
                      </pic:cNvPicPr>
                    </pic:nvPicPr>
                    <pic:blipFill>
                      <a:blip r:embed="rId68"/>
                      <a:stretch>
                        <a:fillRect/>
                      </a:stretch>
                    </pic:blipFill>
                    <pic:spPr>
                      <a:xfrm>
                        <a:off x="0" y="0"/>
                        <a:ext cx="3021600" cy="1592376"/>
                      </a:xfrm>
                      <a:prstGeom prst="rect">
                        <a:avLst/>
                      </a:prstGeom>
                    </pic:spPr>
                  </pic:pic>
                </a:graphicData>
              </a:graphic>
            </wp:inline>
          </w:drawing>
        </w:r>
      </w:ins>
    </w:p>
    <w:p w14:paraId="045B5598" w14:textId="23832693" w:rsidR="00AE43FA" w:rsidRPr="00CC087D" w:rsidRDefault="00F90629" w:rsidP="00F90629">
      <w:pPr>
        <w:pStyle w:val="Caption"/>
        <w:rPr>
          <w:ins w:id="1470" w:author="Linh Tran" w:date="2024-07-08T00:24:00Z" w16du:dateUtc="2024-07-07T17:24:00Z"/>
          <w:rFonts w:cs="Times New Roman"/>
        </w:rPr>
      </w:pPr>
      <w:bookmarkStart w:id="1471" w:name="_Toc171396724"/>
      <w:bookmarkStart w:id="1472" w:name="_Toc171516305"/>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35</w:t>
      </w:r>
      <w:r w:rsidRPr="00ED1E7D">
        <w:rPr>
          <w:rFonts w:cs="Times New Roman"/>
          <w:noProof/>
        </w:rPr>
        <w:fldChar w:fldCharType="end"/>
      </w:r>
      <w:r w:rsidR="001E6A57">
        <w:rPr>
          <w:rFonts w:cs="Times New Roman"/>
          <w:noProof/>
        </w:rPr>
        <w:t>:</w:t>
      </w:r>
      <w:r w:rsidRPr="00ED1E7D">
        <w:rPr>
          <w:rFonts w:cs="Times New Roman"/>
        </w:rPr>
        <w:t xml:space="preserve"> </w:t>
      </w:r>
      <w:r w:rsidRPr="00ED1E7D">
        <w:rPr>
          <w:rFonts w:cs="Times New Roman"/>
          <w:lang w:val="en-US"/>
        </w:rPr>
        <w:t>Cấu hình f</w:t>
      </w:r>
      <w:ins w:id="1473" w:author="Linh Tran" w:date="2024-07-08T00:24:00Z" w16du:dateUtc="2024-07-07T17:24:00Z">
        <w:r w:rsidRPr="009434EA">
          <w:rPr>
            <w:rFonts w:cs="Times New Roman"/>
          </w:rPr>
          <w:t>ile sonar-project.properties</w:t>
        </w:r>
        <w:bookmarkEnd w:id="1471"/>
        <w:bookmarkEnd w:id="1472"/>
      </w:ins>
    </w:p>
    <w:p w14:paraId="018ED6F7" w14:textId="2837559C" w:rsidR="00AE43FA" w:rsidRPr="00ED1E7D" w:rsidRDefault="00AE43FA" w:rsidP="00241112">
      <w:pPr>
        <w:pStyle w:val="Heading3"/>
        <w:rPr>
          <w:ins w:id="1474" w:author="Linh Tran" w:date="2024-07-08T00:24:00Z" w16du:dateUtc="2024-07-07T17:24:00Z"/>
          <w:rFonts w:cs="Times New Roman"/>
          <w:rPrChange w:id="1475" w:author="Trần Nhựt Linh" w:date="2024-07-08T09:15:00Z" w16du:dateUtc="2024-07-08T02:15:00Z">
            <w:rPr>
              <w:ins w:id="1476" w:author="Linh Tran" w:date="2024-07-08T00:24:00Z" w16du:dateUtc="2024-07-07T17:24:00Z"/>
            </w:rPr>
          </w:rPrChange>
        </w:rPr>
      </w:pPr>
      <w:bookmarkStart w:id="1477" w:name="_Toc170995491"/>
      <w:bookmarkStart w:id="1478" w:name="_Toc171397306"/>
      <w:ins w:id="1479" w:author="Linh Tran" w:date="2024-07-08T00:24:00Z" w16du:dateUtc="2024-07-07T17:24:00Z">
        <w:r w:rsidRPr="00ED1E7D">
          <w:rPr>
            <w:rFonts w:cs="Times New Roman"/>
            <w:rPrChange w:id="1480" w:author="Trần Nhựt Linh" w:date="2024-07-08T09:15:00Z" w16du:dateUtc="2024-07-08T02:15:00Z">
              <w:rPr/>
            </w:rPrChange>
          </w:rPr>
          <w:t>Khởi tạo và chạy Pipeline</w:t>
        </w:r>
        <w:bookmarkEnd w:id="1477"/>
        <w:bookmarkEnd w:id="1478"/>
      </w:ins>
    </w:p>
    <w:p w14:paraId="1E6EA738" w14:textId="1611CAEA" w:rsidR="00F90629" w:rsidRPr="00ED1E7D" w:rsidRDefault="00AE43FA" w:rsidP="00F90629">
      <w:pPr>
        <w:rPr>
          <w:rFonts w:cs="Times New Roman"/>
        </w:rPr>
      </w:pPr>
      <w:ins w:id="1481" w:author="Linh Tran" w:date="2024-07-08T00:24:00Z" w16du:dateUtc="2024-07-07T17:24:00Z">
        <w:r w:rsidRPr="00ED1E7D">
          <w:rPr>
            <w:rFonts w:cs="Times New Roman"/>
            <w:rPrChange w:id="1482" w:author="Trần Nhựt Linh" w:date="2024-07-08T09:15:00Z" w16du:dateUtc="2024-07-08T02:15:00Z">
              <w:rPr/>
            </w:rPrChange>
          </w:rPr>
          <w:t>Tạo file deploytoAKS.yml theo tại .github/worflows và tiến hành cấu hình pipelines. Sau đó, khởi chạy pipeline bằng cách trigger nhánh main bằng git push hoặc pull request</w:t>
        </w:r>
      </w:ins>
    </w:p>
    <w:p w14:paraId="31C11A1D" w14:textId="77777777" w:rsidR="00F90629" w:rsidRPr="00ED1E7D" w:rsidRDefault="00875551" w:rsidP="00F90629">
      <w:pPr>
        <w:keepNext/>
        <w:jc w:val="center"/>
        <w:rPr>
          <w:rFonts w:cs="Times New Roman"/>
        </w:rPr>
      </w:pPr>
      <w:ins w:id="1483" w:author="Linh Tran" w:date="2024-07-08T00:32:00Z" w16du:dateUtc="2024-07-07T17:32:00Z">
        <w:r w:rsidRPr="00ED1E7D">
          <w:rPr>
            <w:rFonts w:cs="Times New Roman"/>
            <w:noProof/>
          </w:rPr>
          <w:drawing>
            <wp:inline distT="0" distB="0" distL="0" distR="0" wp14:anchorId="6EBF7B82" wp14:editId="42F22509">
              <wp:extent cx="5440045" cy="1090930"/>
              <wp:effectExtent l="0" t="0" r="8255" b="0"/>
              <wp:docPr id="39410052" name="Picture 1" descr="A black rectangular object with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0052" name="Picture 1" descr="A black rectangular object with a blue text&#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40045" cy="1090930"/>
                      </a:xfrm>
                      <a:prstGeom prst="rect">
                        <a:avLst/>
                      </a:prstGeom>
                    </pic:spPr>
                  </pic:pic>
                </a:graphicData>
              </a:graphic>
            </wp:inline>
          </w:drawing>
        </w:r>
      </w:ins>
    </w:p>
    <w:p w14:paraId="36C54928" w14:textId="300413AB" w:rsidR="00AE43FA" w:rsidRPr="00ED1E7D" w:rsidRDefault="00F90629" w:rsidP="00F90629">
      <w:pPr>
        <w:pStyle w:val="Caption"/>
        <w:rPr>
          <w:ins w:id="1484" w:author="Linh Tran" w:date="2024-07-08T00:32:00Z" w16du:dateUtc="2024-07-07T17:32:00Z"/>
          <w:rFonts w:cs="Times New Roman"/>
        </w:rPr>
      </w:pPr>
      <w:bookmarkStart w:id="1485" w:name="_Toc171396725"/>
      <w:bookmarkStart w:id="1486" w:name="_Toc171516306"/>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36</w:t>
      </w:r>
      <w:r w:rsidRPr="00ED1E7D">
        <w:rPr>
          <w:rFonts w:cs="Times New Roman"/>
          <w:noProof/>
        </w:rPr>
        <w:fldChar w:fldCharType="end"/>
      </w:r>
      <w:r w:rsidR="001E6A57">
        <w:rPr>
          <w:rFonts w:cs="Times New Roman"/>
          <w:noProof/>
        </w:rPr>
        <w:t>:</w:t>
      </w:r>
      <w:r w:rsidRPr="00ED1E7D">
        <w:rPr>
          <w:rFonts w:cs="Times New Roman"/>
        </w:rPr>
        <w:t xml:space="preserve"> </w:t>
      </w:r>
      <w:ins w:id="1487" w:author="Linh Tran" w:date="2024-07-08T00:32:00Z" w16du:dateUtc="2024-07-07T17:32:00Z">
        <w:r w:rsidRPr="00ED1E7D">
          <w:rPr>
            <w:rFonts w:cs="Times New Roman"/>
          </w:rPr>
          <w:t>Khởi chạy Pipeline</w:t>
        </w:r>
        <w:bookmarkEnd w:id="1485"/>
        <w:bookmarkEnd w:id="1486"/>
      </w:ins>
    </w:p>
    <w:p w14:paraId="3B22C765" w14:textId="77777777" w:rsidR="00F90629" w:rsidRPr="00ED1E7D" w:rsidRDefault="00F90629" w:rsidP="00F90629">
      <w:pPr>
        <w:keepNext/>
        <w:jc w:val="center"/>
        <w:rPr>
          <w:rFonts w:cs="Times New Roman"/>
        </w:rPr>
      </w:pPr>
      <w:r w:rsidRPr="00ED1E7D">
        <w:rPr>
          <w:rFonts w:cs="Times New Roman"/>
          <w:noProof/>
        </w:rPr>
        <w:drawing>
          <wp:inline distT="0" distB="0" distL="0" distR="0" wp14:anchorId="766EFF72" wp14:editId="4A1203AD">
            <wp:extent cx="3865069" cy="1722941"/>
            <wp:effectExtent l="0" t="0" r="2540" b="0"/>
            <wp:docPr id="100997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1412" name=""/>
                    <pic:cNvPicPr/>
                  </pic:nvPicPr>
                  <pic:blipFill>
                    <a:blip r:embed="rId70"/>
                    <a:stretch>
                      <a:fillRect/>
                    </a:stretch>
                  </pic:blipFill>
                  <pic:spPr>
                    <a:xfrm>
                      <a:off x="0" y="0"/>
                      <a:ext cx="3865430" cy="1723102"/>
                    </a:xfrm>
                    <a:prstGeom prst="rect">
                      <a:avLst/>
                    </a:prstGeom>
                  </pic:spPr>
                </pic:pic>
              </a:graphicData>
            </a:graphic>
          </wp:inline>
        </w:drawing>
      </w:r>
    </w:p>
    <w:p w14:paraId="49945F51" w14:textId="0C39BEA2" w:rsidR="00AE43FA" w:rsidRPr="009434EA" w:rsidRDefault="00F90629" w:rsidP="00F90629">
      <w:pPr>
        <w:pStyle w:val="Caption"/>
        <w:rPr>
          <w:ins w:id="1488" w:author="Linh Tran" w:date="2024-07-08T00:24:00Z" w16du:dateUtc="2024-07-07T17:24:00Z"/>
          <w:rFonts w:cs="Times New Roman"/>
        </w:rPr>
      </w:pPr>
      <w:bookmarkStart w:id="1489" w:name="_Toc171396726"/>
      <w:bookmarkStart w:id="1490" w:name="_Toc171516307"/>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37</w:t>
      </w:r>
      <w:r w:rsidRPr="00ED1E7D">
        <w:rPr>
          <w:rFonts w:cs="Times New Roman"/>
          <w:noProof/>
        </w:rPr>
        <w:fldChar w:fldCharType="end"/>
      </w:r>
      <w:r w:rsidR="001E6A57">
        <w:rPr>
          <w:rFonts w:cs="Times New Roman"/>
          <w:noProof/>
        </w:rPr>
        <w:t>:</w:t>
      </w:r>
      <w:r w:rsidRPr="00ED1E7D">
        <w:rPr>
          <w:rFonts w:cs="Times New Roman"/>
        </w:rPr>
        <w:t xml:space="preserve"> Chi tiết quá trình chạy pipeline</w:t>
      </w:r>
      <w:bookmarkEnd w:id="1489"/>
      <w:bookmarkEnd w:id="1490"/>
    </w:p>
    <w:p w14:paraId="5C48C09F" w14:textId="77777777" w:rsidR="00AE43FA" w:rsidRPr="00ED1E7D" w:rsidRDefault="00AE43FA" w:rsidP="00241112">
      <w:pPr>
        <w:jc w:val="both"/>
        <w:rPr>
          <w:ins w:id="1491" w:author="Linh Tran" w:date="2024-07-08T00:24:00Z" w16du:dateUtc="2024-07-07T17:24:00Z"/>
          <w:rFonts w:cs="Times New Roman"/>
          <w:rPrChange w:id="1492" w:author="Trần Nhựt Linh" w:date="2024-07-08T09:15:00Z" w16du:dateUtc="2024-07-08T02:15:00Z">
            <w:rPr>
              <w:ins w:id="1493" w:author="Linh Tran" w:date="2024-07-08T00:24:00Z" w16du:dateUtc="2024-07-07T17:24:00Z"/>
            </w:rPr>
          </w:rPrChange>
        </w:rPr>
      </w:pPr>
      <w:ins w:id="1494" w:author="Linh Tran" w:date="2024-07-08T00:24:00Z" w16du:dateUtc="2024-07-07T17:24:00Z">
        <w:r w:rsidRPr="00CC087D">
          <w:rPr>
            <w:rFonts w:cs="Times New Roman"/>
          </w:rPr>
          <w:t>Pipeline ch</w:t>
        </w:r>
        <w:r w:rsidRPr="00ED1E7D">
          <w:rPr>
            <w:rFonts w:cs="Times New Roman"/>
            <w:rPrChange w:id="1495" w:author="Trần Nhựt Linh" w:date="2024-07-08T09:15:00Z" w16du:dateUtc="2024-07-08T02:15:00Z">
              <w:rPr/>
            </w:rPrChange>
          </w:rPr>
          <w:t>ạy thành công với thời gian 5 phút 12 giây</w:t>
        </w:r>
      </w:ins>
    </w:p>
    <w:p w14:paraId="700C9681" w14:textId="77777777" w:rsidR="00F90629" w:rsidRPr="00ED1E7D" w:rsidRDefault="00AE43FA" w:rsidP="00F90629">
      <w:pPr>
        <w:keepNext/>
        <w:jc w:val="center"/>
        <w:rPr>
          <w:rFonts w:cs="Times New Roman"/>
        </w:rPr>
      </w:pPr>
      <w:ins w:id="1496" w:author="Linh Tran" w:date="2024-07-08T00:24:00Z" w16du:dateUtc="2024-07-07T17:24:00Z">
        <w:r w:rsidRPr="009434EA">
          <w:rPr>
            <w:rFonts w:cs="Times New Roman"/>
            <w:noProof/>
          </w:rPr>
          <w:lastRenderedPageBreak/>
          <w:drawing>
            <wp:inline distT="0" distB="0" distL="0" distR="0" wp14:anchorId="17C25451" wp14:editId="3D5D7439">
              <wp:extent cx="5347970" cy="1677035"/>
              <wp:effectExtent l="0" t="0" r="5080" b="0"/>
              <wp:docPr id="6528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47896" name="Picture 1" descr="A screenshot of a computer&#10;&#10;Description automatically generated"/>
                      <pic:cNvPicPr>
                        <a:picLocks noChangeAspect="1"/>
                      </pic:cNvPicPr>
                    </pic:nvPicPr>
                    <pic:blipFill>
                      <a:blip r:embed="rId71"/>
                      <a:stretch>
                        <a:fillRect/>
                      </a:stretch>
                    </pic:blipFill>
                    <pic:spPr>
                      <a:xfrm>
                        <a:off x="0" y="0"/>
                        <a:ext cx="5348087" cy="1677425"/>
                      </a:xfrm>
                      <a:prstGeom prst="rect">
                        <a:avLst/>
                      </a:prstGeom>
                    </pic:spPr>
                  </pic:pic>
                </a:graphicData>
              </a:graphic>
            </wp:inline>
          </w:drawing>
        </w:r>
      </w:ins>
    </w:p>
    <w:p w14:paraId="6E126BBA" w14:textId="743D05C9" w:rsidR="00AE43FA" w:rsidRPr="00ED1E7D" w:rsidRDefault="00F90629" w:rsidP="00F90629">
      <w:pPr>
        <w:pStyle w:val="Caption"/>
        <w:rPr>
          <w:ins w:id="1497" w:author="Linh Tran" w:date="2024-07-08T00:24:00Z" w16du:dateUtc="2024-07-07T17:24:00Z"/>
          <w:rFonts w:cs="Times New Roman"/>
          <w:rPrChange w:id="1498" w:author="Trần Nhựt Linh" w:date="2024-07-08T09:15:00Z" w16du:dateUtc="2024-07-08T02:15:00Z">
            <w:rPr>
              <w:ins w:id="1499" w:author="Linh Tran" w:date="2024-07-08T00:24:00Z" w16du:dateUtc="2024-07-07T17:24:00Z"/>
            </w:rPr>
          </w:rPrChange>
        </w:rPr>
      </w:pPr>
      <w:bookmarkStart w:id="1500" w:name="_Toc171396727"/>
      <w:bookmarkStart w:id="1501" w:name="_Toc171516308"/>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38</w:t>
      </w:r>
      <w:r w:rsidRPr="00ED1E7D">
        <w:rPr>
          <w:rFonts w:cs="Times New Roman"/>
          <w:noProof/>
        </w:rPr>
        <w:fldChar w:fldCharType="end"/>
      </w:r>
      <w:r w:rsidR="001E6A57">
        <w:rPr>
          <w:rFonts w:cs="Times New Roman"/>
          <w:noProof/>
        </w:rPr>
        <w:t>:</w:t>
      </w:r>
      <w:r w:rsidRPr="00ED1E7D">
        <w:rPr>
          <w:rFonts w:cs="Times New Roman"/>
        </w:rPr>
        <w:t xml:space="preserve"> </w:t>
      </w:r>
      <w:ins w:id="1502" w:author="Linh Tran" w:date="2024-07-08T00:24:00Z" w16du:dateUtc="2024-07-07T17:24:00Z">
        <w:r w:rsidRPr="009434EA">
          <w:rPr>
            <w:rFonts w:cs="Times New Roman"/>
          </w:rPr>
          <w:t>Pipeline ch</w:t>
        </w:r>
        <w:r w:rsidRPr="00CC087D">
          <w:rPr>
            <w:rFonts w:cs="Times New Roman"/>
          </w:rPr>
          <w:t>ạ</w:t>
        </w:r>
        <w:r w:rsidRPr="00ED1E7D">
          <w:rPr>
            <w:rFonts w:cs="Times New Roman"/>
            <w:rPrChange w:id="1503" w:author="Trần Nhựt Linh" w:date="2024-07-08T09:15:00Z" w16du:dateUtc="2024-07-08T02:15:00Z">
              <w:rPr/>
            </w:rPrChange>
          </w:rPr>
          <w:t>y thành công</w:t>
        </w:r>
        <w:bookmarkEnd w:id="1500"/>
        <w:bookmarkEnd w:id="1501"/>
      </w:ins>
    </w:p>
    <w:p w14:paraId="587A1222" w14:textId="77777777" w:rsidR="00F90629" w:rsidRPr="00ED1E7D" w:rsidRDefault="00AE43FA" w:rsidP="00F90629">
      <w:pPr>
        <w:keepNext/>
        <w:jc w:val="center"/>
        <w:rPr>
          <w:rFonts w:cs="Times New Roman"/>
        </w:rPr>
      </w:pPr>
      <w:ins w:id="1504" w:author="Linh Tran" w:date="2024-07-08T00:24:00Z" w16du:dateUtc="2024-07-07T17:24:00Z">
        <w:r w:rsidRPr="009434EA">
          <w:rPr>
            <w:rFonts w:cs="Times New Roman"/>
            <w:noProof/>
          </w:rPr>
          <w:drawing>
            <wp:inline distT="0" distB="0" distL="0" distR="0" wp14:anchorId="6F857698" wp14:editId="4540797C">
              <wp:extent cx="4661535" cy="2315845"/>
              <wp:effectExtent l="0" t="0" r="5715" b="8255"/>
              <wp:docPr id="1416027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27302" name="Picture 1" descr="A screenshot of a computer&#10;&#10;Description automatically generated"/>
                      <pic:cNvPicPr>
                        <a:picLocks noChangeAspect="1"/>
                      </pic:cNvPicPr>
                    </pic:nvPicPr>
                    <pic:blipFill>
                      <a:blip r:embed="rId72"/>
                      <a:stretch>
                        <a:fillRect/>
                      </a:stretch>
                    </pic:blipFill>
                    <pic:spPr>
                      <a:xfrm>
                        <a:off x="0" y="0"/>
                        <a:ext cx="4661535" cy="2315845"/>
                      </a:xfrm>
                      <a:prstGeom prst="rect">
                        <a:avLst/>
                      </a:prstGeom>
                    </pic:spPr>
                  </pic:pic>
                </a:graphicData>
              </a:graphic>
            </wp:inline>
          </w:drawing>
        </w:r>
      </w:ins>
    </w:p>
    <w:p w14:paraId="603CF598" w14:textId="68953340" w:rsidR="00AE43FA" w:rsidRPr="00ED1E7D" w:rsidRDefault="00F90629" w:rsidP="00F90629">
      <w:pPr>
        <w:pStyle w:val="Caption"/>
        <w:rPr>
          <w:ins w:id="1505" w:author="Linh Tran" w:date="2024-07-08T00:24:00Z" w16du:dateUtc="2024-07-07T17:24:00Z"/>
          <w:rFonts w:cs="Times New Roman"/>
          <w:rPrChange w:id="1506" w:author="Trần Nhựt Linh" w:date="2024-07-08T09:15:00Z" w16du:dateUtc="2024-07-08T02:15:00Z">
            <w:rPr>
              <w:ins w:id="1507" w:author="Linh Tran" w:date="2024-07-08T00:24:00Z" w16du:dateUtc="2024-07-07T17:24:00Z"/>
            </w:rPr>
          </w:rPrChange>
        </w:rPr>
      </w:pPr>
      <w:bookmarkStart w:id="1508" w:name="_Toc171396728"/>
      <w:bookmarkStart w:id="1509" w:name="_Toc171516309"/>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39</w:t>
      </w:r>
      <w:r w:rsidRPr="00ED1E7D">
        <w:rPr>
          <w:rFonts w:cs="Times New Roman"/>
          <w:noProof/>
        </w:rPr>
        <w:fldChar w:fldCharType="end"/>
      </w:r>
      <w:r w:rsidR="001E6A57">
        <w:rPr>
          <w:rFonts w:cs="Times New Roman"/>
          <w:noProof/>
        </w:rPr>
        <w:t>:</w:t>
      </w:r>
      <w:r w:rsidRPr="00ED1E7D">
        <w:rPr>
          <w:rFonts w:cs="Times New Roman"/>
        </w:rPr>
        <w:t xml:space="preserve"> </w:t>
      </w:r>
      <w:ins w:id="1510" w:author="Linh Tran" w:date="2024-07-08T00:24:00Z" w16du:dateUtc="2024-07-07T17:24:00Z">
        <w:r w:rsidRPr="009434EA">
          <w:rPr>
            <w:rFonts w:cs="Times New Roman"/>
          </w:rPr>
          <w:t>K</w:t>
        </w:r>
        <w:r w:rsidRPr="00CC087D">
          <w:rPr>
            <w:rFonts w:cs="Times New Roman"/>
          </w:rPr>
          <w:t>ế</w:t>
        </w:r>
        <w:r w:rsidRPr="00ED1E7D">
          <w:rPr>
            <w:rFonts w:cs="Times New Roman"/>
            <w:rPrChange w:id="1511" w:author="Trần Nhựt Linh" w:date="2024-07-08T09:15:00Z" w16du:dateUtc="2024-07-08T02:15:00Z">
              <w:rPr/>
            </w:rPrChange>
          </w:rPr>
          <w:t>t quả SonarCloud Scan</w:t>
        </w:r>
        <w:bookmarkEnd w:id="1508"/>
        <w:bookmarkEnd w:id="1509"/>
      </w:ins>
    </w:p>
    <w:p w14:paraId="3C219A59" w14:textId="77777777" w:rsidR="00502A16" w:rsidRPr="00ED1E7D" w:rsidRDefault="00AE43FA" w:rsidP="00502A16">
      <w:pPr>
        <w:jc w:val="both"/>
        <w:rPr>
          <w:rFonts w:cs="Times New Roman"/>
        </w:rPr>
      </w:pPr>
      <w:ins w:id="1512" w:author="Linh Tran" w:date="2024-07-08T00:24:00Z" w16du:dateUtc="2024-07-07T17:24:00Z">
        <w:r w:rsidRPr="00ED1E7D">
          <w:rPr>
            <w:rFonts w:cs="Times New Roman"/>
            <w:rPrChange w:id="1513" w:author="Trần Nhựt Linh" w:date="2024-07-08T09:15:00Z" w16du:dateUtc="2024-07-08T02:15:00Z">
              <w:rPr/>
            </w:rPrChange>
          </w:rPr>
          <w:t>Triển khai ứng dụng thành công lên AKS</w:t>
        </w:r>
      </w:ins>
    </w:p>
    <w:p w14:paraId="4F2A7335" w14:textId="77777777" w:rsidR="00F90629" w:rsidRPr="00ED1E7D" w:rsidRDefault="00502A16" w:rsidP="00F90629">
      <w:pPr>
        <w:keepNext/>
        <w:jc w:val="center"/>
        <w:rPr>
          <w:rFonts w:cs="Times New Roman"/>
        </w:rPr>
      </w:pPr>
      <w:r w:rsidRPr="00ED1E7D">
        <w:rPr>
          <w:rFonts w:cs="Times New Roman"/>
          <w:noProof/>
        </w:rPr>
        <w:drawing>
          <wp:inline distT="0" distB="0" distL="0" distR="0" wp14:anchorId="412325D3" wp14:editId="717CD0ED">
            <wp:extent cx="5579745" cy="2588260"/>
            <wp:effectExtent l="0" t="0" r="1905" b="2540"/>
            <wp:docPr id="27534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47118" name="Picture 1" descr="A screenshot of a computer&#10;&#10;Description automatically generated"/>
                    <pic:cNvPicPr/>
                  </pic:nvPicPr>
                  <pic:blipFill>
                    <a:blip r:embed="rId73"/>
                    <a:stretch>
                      <a:fillRect/>
                    </a:stretch>
                  </pic:blipFill>
                  <pic:spPr>
                    <a:xfrm>
                      <a:off x="0" y="0"/>
                      <a:ext cx="5579745" cy="2588260"/>
                    </a:xfrm>
                    <a:prstGeom prst="rect">
                      <a:avLst/>
                    </a:prstGeom>
                  </pic:spPr>
                </pic:pic>
              </a:graphicData>
            </a:graphic>
          </wp:inline>
        </w:drawing>
      </w:r>
      <w:bookmarkStart w:id="1514" w:name="_Toc170995562"/>
    </w:p>
    <w:p w14:paraId="0EA7F17D" w14:textId="1A10E1C7" w:rsidR="00AE43FA" w:rsidRPr="00ED1E7D" w:rsidRDefault="00F90629">
      <w:pPr>
        <w:pStyle w:val="Caption"/>
        <w:rPr>
          <w:ins w:id="1515" w:author="Linh Tran" w:date="2024-07-08T00:24:00Z" w16du:dateUtc="2024-07-07T17:24:00Z"/>
          <w:rFonts w:cs="Times New Roman"/>
          <w:rPrChange w:id="1516" w:author="Trần Nhựt Linh" w:date="2024-07-08T09:15:00Z" w16du:dateUtc="2024-07-08T02:15:00Z">
            <w:rPr>
              <w:ins w:id="1517" w:author="Linh Tran" w:date="2024-07-08T00:24:00Z" w16du:dateUtc="2024-07-07T17:24:00Z"/>
            </w:rPr>
          </w:rPrChange>
        </w:rPr>
        <w:pPrChange w:id="1518" w:author="Linh Tran" w:date="2024-07-08T00:33:00Z" w16du:dateUtc="2024-07-07T17:33:00Z">
          <w:pPr>
            <w:jc w:val="center"/>
          </w:pPr>
        </w:pPrChange>
      </w:pPr>
      <w:bookmarkStart w:id="1519" w:name="_Toc171396729"/>
      <w:bookmarkStart w:id="1520" w:name="_Toc171516310"/>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40</w:t>
      </w:r>
      <w:r w:rsidRPr="00ED1E7D">
        <w:rPr>
          <w:rFonts w:cs="Times New Roman"/>
          <w:noProof/>
        </w:rPr>
        <w:fldChar w:fldCharType="end"/>
      </w:r>
      <w:r w:rsidR="001E6A57">
        <w:rPr>
          <w:rFonts w:cs="Times New Roman"/>
          <w:noProof/>
        </w:rPr>
        <w:t>:</w:t>
      </w:r>
      <w:r w:rsidRPr="009434EA">
        <w:rPr>
          <w:rFonts w:cs="Times New Roman"/>
        </w:rPr>
        <w:t xml:space="preserve"> </w:t>
      </w:r>
      <w:ins w:id="1521" w:author="Linh Tran" w:date="2024-07-08T00:24:00Z" w16du:dateUtc="2024-07-07T17:24:00Z">
        <w:r w:rsidRPr="00CC087D">
          <w:rPr>
            <w:rFonts w:cs="Times New Roman"/>
          </w:rPr>
          <w:t>Tri</w:t>
        </w:r>
        <w:r w:rsidRPr="00ED1E7D">
          <w:rPr>
            <w:rFonts w:cs="Times New Roman"/>
            <w:rPrChange w:id="1522" w:author="Trần Nhựt Linh" w:date="2024-07-08T09:15:00Z" w16du:dateUtc="2024-07-08T02:15:00Z">
              <w:rPr>
                <w:bCs/>
              </w:rPr>
            </w:rPrChange>
          </w:rPr>
          <w:t>ển khai thành công</w:t>
        </w:r>
        <w:bookmarkEnd w:id="1514"/>
        <w:bookmarkEnd w:id="1519"/>
        <w:bookmarkEnd w:id="1520"/>
      </w:ins>
    </w:p>
    <w:p w14:paraId="5BE7FDFC" w14:textId="5DC4EFE2" w:rsidR="00AE43FA" w:rsidRPr="00ED1E7D" w:rsidRDefault="00AE43FA" w:rsidP="00241112">
      <w:pPr>
        <w:pStyle w:val="Heading2"/>
        <w:rPr>
          <w:ins w:id="1523" w:author="Linh Tran" w:date="2024-07-08T00:24:00Z" w16du:dateUtc="2024-07-07T17:24:00Z"/>
          <w:rFonts w:cs="Times New Roman"/>
          <w:rPrChange w:id="1524" w:author="Trần Nhựt Linh" w:date="2024-07-08T09:15:00Z" w16du:dateUtc="2024-07-08T02:15:00Z">
            <w:rPr>
              <w:ins w:id="1525" w:author="Linh Tran" w:date="2024-07-08T00:24:00Z" w16du:dateUtc="2024-07-07T17:24:00Z"/>
            </w:rPr>
          </w:rPrChange>
        </w:rPr>
      </w:pPr>
      <w:bookmarkStart w:id="1526" w:name="_Toc170995492"/>
      <w:bookmarkStart w:id="1527" w:name="_Toc171397307"/>
      <w:ins w:id="1528" w:author="Linh Tran" w:date="2024-07-08T00:24:00Z" w16du:dateUtc="2024-07-07T17:24:00Z">
        <w:r w:rsidRPr="00ED1E7D">
          <w:rPr>
            <w:rFonts w:cs="Times New Roman"/>
            <w:rPrChange w:id="1529" w:author="Trần Nhựt Linh" w:date="2024-07-08T09:15:00Z" w16du:dateUtc="2024-07-08T02:15:00Z">
              <w:rPr/>
            </w:rPrChange>
          </w:rPr>
          <w:lastRenderedPageBreak/>
          <w:t>Jenkins CI/CD trên Github</w:t>
        </w:r>
        <w:bookmarkEnd w:id="1526"/>
        <w:bookmarkEnd w:id="1527"/>
      </w:ins>
    </w:p>
    <w:p w14:paraId="6E078183" w14:textId="7C2B8333" w:rsidR="00AE43FA" w:rsidRPr="00ED1E7D" w:rsidRDefault="00AE43FA" w:rsidP="00241112">
      <w:pPr>
        <w:pStyle w:val="Heading3"/>
        <w:rPr>
          <w:ins w:id="1530" w:author="Linh Tran" w:date="2024-07-08T00:24:00Z" w16du:dateUtc="2024-07-07T17:24:00Z"/>
          <w:rFonts w:cs="Times New Roman"/>
          <w:rPrChange w:id="1531" w:author="Trần Nhựt Linh" w:date="2024-07-08T09:15:00Z" w16du:dateUtc="2024-07-08T02:15:00Z">
            <w:rPr>
              <w:ins w:id="1532" w:author="Linh Tran" w:date="2024-07-08T00:24:00Z" w16du:dateUtc="2024-07-07T17:24:00Z"/>
            </w:rPr>
          </w:rPrChange>
        </w:rPr>
      </w:pPr>
      <w:bookmarkStart w:id="1533" w:name="_Toc170995493"/>
      <w:bookmarkStart w:id="1534" w:name="_Toc171397308"/>
      <w:ins w:id="1535" w:author="Linh Tran" w:date="2024-07-08T00:24:00Z" w16du:dateUtc="2024-07-07T17:24:00Z">
        <w:r w:rsidRPr="00ED1E7D">
          <w:rPr>
            <w:rFonts w:cs="Times New Roman"/>
            <w:rPrChange w:id="1536" w:author="Trần Nhựt Linh" w:date="2024-07-08T09:15:00Z" w16du:dateUtc="2024-07-08T02:15:00Z">
              <w:rPr/>
            </w:rPrChange>
          </w:rPr>
          <w:t>Mô hình triển khai</w:t>
        </w:r>
        <w:bookmarkEnd w:id="1533"/>
        <w:bookmarkEnd w:id="1534"/>
      </w:ins>
    </w:p>
    <w:p w14:paraId="1A2CD70D" w14:textId="77777777" w:rsidR="00F90629" w:rsidRPr="00ED1E7D" w:rsidRDefault="00AE43FA" w:rsidP="00F90629">
      <w:pPr>
        <w:keepNext/>
        <w:jc w:val="center"/>
        <w:rPr>
          <w:rFonts w:cs="Times New Roman"/>
        </w:rPr>
      </w:pPr>
      <w:ins w:id="1537" w:author="Linh Tran" w:date="2024-07-08T00:24:00Z" w16du:dateUtc="2024-07-07T17:24:00Z">
        <w:r w:rsidRPr="009434EA">
          <w:rPr>
            <w:rFonts w:cs="Times New Roman"/>
            <w:noProof/>
          </w:rPr>
          <w:drawing>
            <wp:inline distT="0" distB="0" distL="114300" distR="114300" wp14:anchorId="48A454C2" wp14:editId="635481B2">
              <wp:extent cx="4064635" cy="3148965"/>
              <wp:effectExtent l="0" t="0" r="0" b="0"/>
              <wp:docPr id="36" name="Picture 36" descr="cicdjenkins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icdjenkinsgithub"/>
                      <pic:cNvPicPr>
                        <a:picLocks noChangeAspect="1"/>
                      </pic:cNvPicPr>
                    </pic:nvPicPr>
                    <pic:blipFill>
                      <a:blip r:embed="rId74"/>
                      <a:stretch>
                        <a:fillRect/>
                      </a:stretch>
                    </pic:blipFill>
                    <pic:spPr>
                      <a:xfrm>
                        <a:off x="0" y="0"/>
                        <a:ext cx="4064853" cy="3149340"/>
                      </a:xfrm>
                      <a:prstGeom prst="rect">
                        <a:avLst/>
                      </a:prstGeom>
                    </pic:spPr>
                  </pic:pic>
                </a:graphicData>
              </a:graphic>
            </wp:inline>
          </w:drawing>
        </w:r>
      </w:ins>
    </w:p>
    <w:p w14:paraId="31007E0B" w14:textId="16C3A537" w:rsidR="00AE43FA" w:rsidRPr="00ED1E7D" w:rsidRDefault="00F90629" w:rsidP="00F90629">
      <w:pPr>
        <w:pStyle w:val="Caption"/>
        <w:rPr>
          <w:ins w:id="1538" w:author="Linh Tran" w:date="2024-07-08T00:24:00Z" w16du:dateUtc="2024-07-07T17:24:00Z"/>
          <w:rFonts w:cs="Times New Roman"/>
          <w:rPrChange w:id="1539" w:author="Trần Nhựt Linh" w:date="2024-07-08T09:15:00Z" w16du:dateUtc="2024-07-08T02:15:00Z">
            <w:rPr>
              <w:ins w:id="1540" w:author="Linh Tran" w:date="2024-07-08T00:24:00Z" w16du:dateUtc="2024-07-07T17:24:00Z"/>
            </w:rPr>
          </w:rPrChange>
        </w:rPr>
      </w:pPr>
      <w:bookmarkStart w:id="1541" w:name="_Toc171396730"/>
      <w:bookmarkStart w:id="1542" w:name="_Toc171516311"/>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41</w:t>
      </w:r>
      <w:r w:rsidRPr="00ED1E7D">
        <w:rPr>
          <w:rFonts w:cs="Times New Roman"/>
          <w:noProof/>
        </w:rPr>
        <w:fldChar w:fldCharType="end"/>
      </w:r>
      <w:r w:rsidR="001E6A57">
        <w:rPr>
          <w:rFonts w:cs="Times New Roman"/>
          <w:noProof/>
        </w:rPr>
        <w:t>:</w:t>
      </w:r>
      <w:r w:rsidRPr="00ED1E7D">
        <w:rPr>
          <w:rFonts w:cs="Times New Roman"/>
        </w:rPr>
        <w:t xml:space="preserve"> </w:t>
      </w:r>
      <w:ins w:id="1543" w:author="Linh Tran" w:date="2024-07-08T00:24:00Z" w16du:dateUtc="2024-07-07T17:24:00Z">
        <w:r w:rsidRPr="009434EA">
          <w:rPr>
            <w:rFonts w:cs="Times New Roman"/>
          </w:rPr>
          <w:t>Mô hình tri</w:t>
        </w:r>
        <w:r w:rsidRPr="00CC087D">
          <w:rPr>
            <w:rFonts w:cs="Times New Roman"/>
          </w:rPr>
          <w:t>ể</w:t>
        </w:r>
        <w:r w:rsidRPr="00ED1E7D">
          <w:rPr>
            <w:rFonts w:cs="Times New Roman"/>
            <w:rPrChange w:id="1544" w:author="Trần Nhựt Linh" w:date="2024-07-08T09:15:00Z" w16du:dateUtc="2024-07-08T02:15:00Z">
              <w:rPr/>
            </w:rPrChange>
          </w:rPr>
          <w:t>n khải CI/CD trên Github</w:t>
        </w:r>
        <w:bookmarkEnd w:id="1541"/>
        <w:bookmarkEnd w:id="1542"/>
      </w:ins>
    </w:p>
    <w:p w14:paraId="6E8BB639" w14:textId="3F722E62" w:rsidR="00AE43FA" w:rsidRPr="00ED1E7D" w:rsidRDefault="00AE43FA" w:rsidP="00241112">
      <w:pPr>
        <w:pStyle w:val="Heading3"/>
        <w:rPr>
          <w:ins w:id="1545" w:author="Linh Tran" w:date="2024-07-08T00:24:00Z" w16du:dateUtc="2024-07-07T17:24:00Z"/>
          <w:rFonts w:cs="Times New Roman"/>
          <w:rPrChange w:id="1546" w:author="Trần Nhựt Linh" w:date="2024-07-08T09:15:00Z" w16du:dateUtc="2024-07-08T02:15:00Z">
            <w:rPr>
              <w:ins w:id="1547" w:author="Linh Tran" w:date="2024-07-08T00:24:00Z" w16du:dateUtc="2024-07-07T17:24:00Z"/>
            </w:rPr>
          </w:rPrChange>
        </w:rPr>
      </w:pPr>
      <w:bookmarkStart w:id="1548" w:name="_Toc170995494"/>
      <w:bookmarkStart w:id="1549" w:name="_Toc171397309"/>
      <w:ins w:id="1550" w:author="Linh Tran" w:date="2024-07-08T00:24:00Z" w16du:dateUtc="2024-07-07T17:24:00Z">
        <w:r w:rsidRPr="00ED1E7D">
          <w:rPr>
            <w:rFonts w:cs="Times New Roman"/>
            <w:rPrChange w:id="1551" w:author="Trần Nhựt Linh" w:date="2024-07-08T09:15:00Z" w16du:dateUtc="2024-07-08T02:15:00Z">
              <w:rPr/>
            </w:rPrChange>
          </w:rPr>
          <w:t>Chuẩn bị tài nguyên</w:t>
        </w:r>
        <w:bookmarkEnd w:id="1548"/>
        <w:bookmarkEnd w:id="1549"/>
      </w:ins>
    </w:p>
    <w:p w14:paraId="00DA956F" w14:textId="03B4AEFF" w:rsidR="00AE43FA" w:rsidRPr="00ED1E7D" w:rsidRDefault="00AE43FA" w:rsidP="00241112">
      <w:pPr>
        <w:pStyle w:val="Heading4"/>
        <w:rPr>
          <w:ins w:id="1552" w:author="Linh Tran" w:date="2024-07-08T00:24:00Z" w16du:dateUtc="2024-07-07T17:24:00Z"/>
          <w:rFonts w:cs="Times New Roman"/>
          <w:rPrChange w:id="1553" w:author="Trần Nhựt Linh" w:date="2024-07-08T09:15:00Z" w16du:dateUtc="2024-07-08T02:15:00Z">
            <w:rPr>
              <w:ins w:id="1554" w:author="Linh Tran" w:date="2024-07-08T00:24:00Z" w16du:dateUtc="2024-07-07T17:24:00Z"/>
            </w:rPr>
          </w:rPrChange>
        </w:rPr>
      </w:pPr>
      <w:ins w:id="1555" w:author="Linh Tran" w:date="2024-07-08T00:24:00Z" w16du:dateUtc="2024-07-07T17:24:00Z">
        <w:r w:rsidRPr="00ED1E7D">
          <w:rPr>
            <w:rFonts w:cs="Times New Roman"/>
            <w:rPrChange w:id="1556" w:author="Trần Nhựt Linh" w:date="2024-07-08T09:15:00Z" w16du:dateUtc="2024-07-08T02:15:00Z">
              <w:rPr/>
            </w:rPrChange>
          </w:rPr>
          <w:t>Source code Github</w:t>
        </w:r>
      </w:ins>
    </w:p>
    <w:p w14:paraId="5DDD3EFF" w14:textId="77777777" w:rsidR="00F90629" w:rsidRPr="00ED1E7D" w:rsidRDefault="00AE43FA" w:rsidP="00F90629">
      <w:pPr>
        <w:keepNext/>
        <w:jc w:val="center"/>
        <w:rPr>
          <w:rFonts w:cs="Times New Roman"/>
        </w:rPr>
      </w:pPr>
      <w:ins w:id="1557" w:author="Linh Tran" w:date="2024-07-08T00:24:00Z" w16du:dateUtc="2024-07-07T17:24:00Z">
        <w:r w:rsidRPr="009434EA">
          <w:rPr>
            <w:rFonts w:cs="Times New Roman"/>
            <w:noProof/>
          </w:rPr>
          <w:drawing>
            <wp:inline distT="0" distB="0" distL="114300" distR="114300" wp14:anchorId="3C008718" wp14:editId="1F964D95">
              <wp:extent cx="3940810" cy="1079500"/>
              <wp:effectExtent l="0" t="0" r="2540" b="6350"/>
              <wp:docPr id="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descr="A screenshot of a computer&#10;&#10;Description automatically generated"/>
                      <pic:cNvPicPr>
                        <a:picLocks noChangeAspect="1"/>
                      </pic:cNvPicPr>
                    </pic:nvPicPr>
                    <pic:blipFill>
                      <a:blip r:embed="rId75"/>
                      <a:srcRect l="-417" t="-1176" r="16980" b="1176"/>
                      <a:stretch>
                        <a:fillRect/>
                      </a:stretch>
                    </pic:blipFill>
                    <pic:spPr>
                      <a:xfrm>
                        <a:off x="0" y="0"/>
                        <a:ext cx="3940810" cy="1079500"/>
                      </a:xfrm>
                      <a:prstGeom prst="rect">
                        <a:avLst/>
                      </a:prstGeom>
                      <a:noFill/>
                      <a:ln>
                        <a:noFill/>
                      </a:ln>
                    </pic:spPr>
                  </pic:pic>
                </a:graphicData>
              </a:graphic>
            </wp:inline>
          </w:drawing>
        </w:r>
      </w:ins>
    </w:p>
    <w:p w14:paraId="5CA36604" w14:textId="78EA944D" w:rsidR="00AE43FA" w:rsidRPr="00CC087D" w:rsidRDefault="00F90629" w:rsidP="00F90629">
      <w:pPr>
        <w:pStyle w:val="Caption"/>
        <w:rPr>
          <w:ins w:id="1558" w:author="Linh Tran" w:date="2024-07-08T00:24:00Z" w16du:dateUtc="2024-07-07T17:24:00Z"/>
          <w:rFonts w:cs="Times New Roman"/>
        </w:rPr>
      </w:pPr>
      <w:bookmarkStart w:id="1559" w:name="_Toc171396731"/>
      <w:bookmarkStart w:id="1560" w:name="_Toc171516312"/>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42</w:t>
      </w:r>
      <w:r w:rsidRPr="00ED1E7D">
        <w:rPr>
          <w:rFonts w:cs="Times New Roman"/>
          <w:noProof/>
        </w:rPr>
        <w:fldChar w:fldCharType="end"/>
      </w:r>
      <w:r w:rsidR="001E6A57">
        <w:rPr>
          <w:rFonts w:cs="Times New Roman"/>
          <w:noProof/>
        </w:rPr>
        <w:t>:</w:t>
      </w:r>
      <w:r w:rsidRPr="00ED1E7D">
        <w:rPr>
          <w:rFonts w:cs="Times New Roman"/>
        </w:rPr>
        <w:t xml:space="preserve"> </w:t>
      </w:r>
      <w:ins w:id="1561" w:author="Linh Tran" w:date="2024-07-08T00:24:00Z" w16du:dateUtc="2024-07-07T17:24:00Z">
        <w:r w:rsidRPr="009434EA">
          <w:rPr>
            <w:rFonts w:cs="Times New Roman"/>
          </w:rPr>
          <w:t>Source Github</w:t>
        </w:r>
        <w:bookmarkEnd w:id="1559"/>
        <w:bookmarkEnd w:id="1560"/>
      </w:ins>
    </w:p>
    <w:p w14:paraId="673890C9" w14:textId="12DC4FE0" w:rsidR="00AE43FA" w:rsidRPr="00ED1E7D" w:rsidRDefault="00AE43FA" w:rsidP="00241112">
      <w:pPr>
        <w:pStyle w:val="Heading4"/>
        <w:rPr>
          <w:ins w:id="1562" w:author="Linh Tran" w:date="2024-07-08T00:24:00Z" w16du:dateUtc="2024-07-07T17:24:00Z"/>
          <w:rFonts w:cs="Times New Roman"/>
          <w:rPrChange w:id="1563" w:author="Trần Nhựt Linh" w:date="2024-07-08T09:15:00Z" w16du:dateUtc="2024-07-08T02:15:00Z">
            <w:rPr>
              <w:ins w:id="1564" w:author="Linh Tran" w:date="2024-07-08T00:24:00Z" w16du:dateUtc="2024-07-07T17:24:00Z"/>
            </w:rPr>
          </w:rPrChange>
        </w:rPr>
      </w:pPr>
      <w:ins w:id="1565" w:author="Linh Tran" w:date="2024-07-08T00:24:00Z" w16du:dateUtc="2024-07-07T17:24:00Z">
        <w:r w:rsidRPr="00ED1E7D">
          <w:rPr>
            <w:rFonts w:cs="Times New Roman"/>
            <w:rPrChange w:id="1566" w:author="Trần Nhựt Linh" w:date="2024-07-08T09:15:00Z" w16du:dateUtc="2024-07-08T02:15:00Z">
              <w:rPr/>
            </w:rPrChange>
          </w:rPr>
          <w:t>Cài đặt Jenkins Server</w:t>
        </w:r>
      </w:ins>
    </w:p>
    <w:p w14:paraId="00175467" w14:textId="6DD27B93" w:rsidR="00AE43FA" w:rsidRPr="00ED1E7D" w:rsidRDefault="00AE43FA" w:rsidP="00241112">
      <w:pPr>
        <w:rPr>
          <w:ins w:id="1567" w:author="Linh Tran" w:date="2024-07-08T00:24:00Z" w16du:dateUtc="2024-07-07T17:24:00Z"/>
          <w:rFonts w:cs="Times New Roman"/>
          <w:rPrChange w:id="1568" w:author="Trần Nhựt Linh" w:date="2024-07-08T09:15:00Z" w16du:dateUtc="2024-07-08T02:15:00Z">
            <w:rPr>
              <w:ins w:id="1569" w:author="Linh Tran" w:date="2024-07-08T00:24:00Z" w16du:dateUtc="2024-07-07T17:24:00Z"/>
            </w:rPr>
          </w:rPrChange>
        </w:rPr>
      </w:pPr>
      <w:ins w:id="1570" w:author="Linh Tran" w:date="2024-07-08T00:24:00Z" w16du:dateUtc="2024-07-07T17:24:00Z">
        <w:r w:rsidRPr="00ED1E7D">
          <w:rPr>
            <w:rFonts w:cs="Times New Roman"/>
            <w:rPrChange w:id="1571" w:author="Trần Nhựt Linh" w:date="2024-07-08T09:15:00Z" w16du:dateUtc="2024-07-08T02:15:00Z">
              <w:rPr/>
            </w:rPrChange>
          </w:rPr>
          <w:t>Cấu hình máy ảo chạy Jenkins Server</w:t>
        </w:r>
      </w:ins>
    </w:p>
    <w:tbl>
      <w:tblPr>
        <w:tblStyle w:val="TableGrid"/>
        <w:tblW w:w="0" w:type="auto"/>
        <w:tblInd w:w="1778" w:type="dxa"/>
        <w:tblLook w:val="04A0" w:firstRow="1" w:lastRow="0" w:firstColumn="1" w:lastColumn="0" w:noHBand="0" w:noVBand="1"/>
      </w:tblPr>
      <w:tblGrid>
        <w:gridCol w:w="2483"/>
        <w:gridCol w:w="2183"/>
      </w:tblGrid>
      <w:tr w:rsidR="00AE43FA" w:rsidRPr="00ED1E7D" w14:paraId="60C9D4C7" w14:textId="77777777" w:rsidTr="003A088F">
        <w:trPr>
          <w:ins w:id="1572" w:author="Linh Tran" w:date="2024-07-08T00:24:00Z"/>
        </w:trPr>
        <w:tc>
          <w:tcPr>
            <w:tcW w:w="2483" w:type="dxa"/>
          </w:tcPr>
          <w:p w14:paraId="1A0D9DAE" w14:textId="77777777" w:rsidR="00AE43FA" w:rsidRPr="00ED1E7D" w:rsidRDefault="00AE43FA" w:rsidP="00241112">
            <w:pPr>
              <w:spacing w:after="0"/>
              <w:jc w:val="center"/>
              <w:rPr>
                <w:ins w:id="1573" w:author="Linh Tran" w:date="2024-07-08T00:24:00Z" w16du:dateUtc="2024-07-07T17:24:00Z"/>
              </w:rPr>
            </w:pPr>
            <w:ins w:id="1574" w:author="Linh Tran" w:date="2024-07-08T00:24:00Z" w16du:dateUtc="2024-07-07T17:24:00Z">
              <w:r w:rsidRPr="00ED1E7D">
                <w:t>Hệ điều hành</w:t>
              </w:r>
            </w:ins>
          </w:p>
        </w:tc>
        <w:tc>
          <w:tcPr>
            <w:tcW w:w="2183" w:type="dxa"/>
          </w:tcPr>
          <w:p w14:paraId="1766E0C6" w14:textId="77777777" w:rsidR="00AE43FA" w:rsidRPr="00ED1E7D" w:rsidRDefault="00AE43FA" w:rsidP="00241112">
            <w:pPr>
              <w:spacing w:after="0"/>
              <w:jc w:val="center"/>
              <w:rPr>
                <w:ins w:id="1575" w:author="Linh Tran" w:date="2024-07-08T00:24:00Z" w16du:dateUtc="2024-07-07T17:24:00Z"/>
              </w:rPr>
            </w:pPr>
            <w:ins w:id="1576" w:author="Linh Tran" w:date="2024-07-08T00:24:00Z" w16du:dateUtc="2024-07-07T17:24:00Z">
              <w:r w:rsidRPr="00ED1E7D">
                <w:t>Ubuntu 22.04 LTS</w:t>
              </w:r>
            </w:ins>
          </w:p>
        </w:tc>
      </w:tr>
      <w:tr w:rsidR="00AE43FA" w:rsidRPr="00ED1E7D" w14:paraId="4726DE81" w14:textId="77777777" w:rsidTr="003A088F">
        <w:trPr>
          <w:ins w:id="1577" w:author="Linh Tran" w:date="2024-07-08T00:24:00Z"/>
        </w:trPr>
        <w:tc>
          <w:tcPr>
            <w:tcW w:w="2483" w:type="dxa"/>
          </w:tcPr>
          <w:p w14:paraId="39F4BD90" w14:textId="77777777" w:rsidR="00AE43FA" w:rsidRPr="00ED1E7D" w:rsidRDefault="00AE43FA" w:rsidP="00241112">
            <w:pPr>
              <w:spacing w:after="0"/>
              <w:jc w:val="center"/>
              <w:rPr>
                <w:ins w:id="1578" w:author="Linh Tran" w:date="2024-07-08T00:24:00Z" w16du:dateUtc="2024-07-07T17:24:00Z"/>
              </w:rPr>
            </w:pPr>
            <w:ins w:id="1579" w:author="Linh Tran" w:date="2024-07-08T00:24:00Z" w16du:dateUtc="2024-07-07T17:24:00Z">
              <w:r w:rsidRPr="00ED1E7D">
                <w:t>CPU</w:t>
              </w:r>
            </w:ins>
          </w:p>
        </w:tc>
        <w:tc>
          <w:tcPr>
            <w:tcW w:w="2183" w:type="dxa"/>
          </w:tcPr>
          <w:p w14:paraId="7D191AD2" w14:textId="77777777" w:rsidR="00AE43FA" w:rsidRPr="00ED1E7D" w:rsidRDefault="00AE43FA" w:rsidP="00241112">
            <w:pPr>
              <w:spacing w:after="0"/>
              <w:jc w:val="center"/>
              <w:rPr>
                <w:ins w:id="1580" w:author="Linh Tran" w:date="2024-07-08T00:24:00Z" w16du:dateUtc="2024-07-07T17:24:00Z"/>
              </w:rPr>
            </w:pPr>
            <w:ins w:id="1581" w:author="Linh Tran" w:date="2024-07-08T00:24:00Z" w16du:dateUtc="2024-07-07T17:24:00Z">
              <w:r w:rsidRPr="00ED1E7D">
                <w:t>2</w:t>
              </w:r>
            </w:ins>
          </w:p>
        </w:tc>
      </w:tr>
      <w:tr w:rsidR="00AE43FA" w:rsidRPr="00ED1E7D" w14:paraId="2D908983" w14:textId="77777777" w:rsidTr="003A088F">
        <w:trPr>
          <w:ins w:id="1582" w:author="Linh Tran" w:date="2024-07-08T00:24:00Z"/>
        </w:trPr>
        <w:tc>
          <w:tcPr>
            <w:tcW w:w="2483" w:type="dxa"/>
          </w:tcPr>
          <w:p w14:paraId="3932CA37" w14:textId="77777777" w:rsidR="00AE43FA" w:rsidRPr="00ED1E7D" w:rsidRDefault="00AE43FA" w:rsidP="00241112">
            <w:pPr>
              <w:spacing w:after="0"/>
              <w:jc w:val="center"/>
              <w:rPr>
                <w:ins w:id="1583" w:author="Linh Tran" w:date="2024-07-08T00:24:00Z" w16du:dateUtc="2024-07-07T17:24:00Z"/>
              </w:rPr>
            </w:pPr>
            <w:ins w:id="1584" w:author="Linh Tran" w:date="2024-07-08T00:24:00Z" w16du:dateUtc="2024-07-07T17:24:00Z">
              <w:r w:rsidRPr="00ED1E7D">
                <w:t>Bộ nhớ RAM</w:t>
              </w:r>
            </w:ins>
          </w:p>
        </w:tc>
        <w:tc>
          <w:tcPr>
            <w:tcW w:w="2183" w:type="dxa"/>
          </w:tcPr>
          <w:p w14:paraId="6C84612A" w14:textId="77777777" w:rsidR="00AE43FA" w:rsidRPr="00ED1E7D" w:rsidRDefault="00AE43FA" w:rsidP="00241112">
            <w:pPr>
              <w:spacing w:after="0"/>
              <w:jc w:val="center"/>
              <w:rPr>
                <w:ins w:id="1585" w:author="Linh Tran" w:date="2024-07-08T00:24:00Z" w16du:dateUtc="2024-07-07T17:24:00Z"/>
              </w:rPr>
            </w:pPr>
            <w:ins w:id="1586" w:author="Linh Tran" w:date="2024-07-08T00:24:00Z" w16du:dateUtc="2024-07-07T17:24:00Z">
              <w:r w:rsidRPr="00ED1E7D">
                <w:t>4GB</w:t>
              </w:r>
            </w:ins>
          </w:p>
        </w:tc>
      </w:tr>
      <w:tr w:rsidR="00AE43FA" w:rsidRPr="00ED1E7D" w14:paraId="4250E2A2" w14:textId="77777777" w:rsidTr="003A088F">
        <w:trPr>
          <w:ins w:id="1587" w:author="Linh Tran" w:date="2024-07-08T00:24:00Z"/>
        </w:trPr>
        <w:tc>
          <w:tcPr>
            <w:tcW w:w="2483" w:type="dxa"/>
          </w:tcPr>
          <w:p w14:paraId="1CF826CE" w14:textId="77777777" w:rsidR="00AE43FA" w:rsidRPr="00ED1E7D" w:rsidRDefault="00AE43FA" w:rsidP="00241112">
            <w:pPr>
              <w:spacing w:after="0"/>
              <w:jc w:val="center"/>
              <w:rPr>
                <w:ins w:id="1588" w:author="Linh Tran" w:date="2024-07-08T00:24:00Z" w16du:dateUtc="2024-07-07T17:24:00Z"/>
              </w:rPr>
            </w:pPr>
            <w:ins w:id="1589" w:author="Linh Tran" w:date="2024-07-08T00:24:00Z" w16du:dateUtc="2024-07-07T17:24:00Z">
              <w:r w:rsidRPr="00ED1E7D">
                <w:lastRenderedPageBreak/>
                <w:t>Ổ cứng</w:t>
              </w:r>
            </w:ins>
          </w:p>
        </w:tc>
        <w:tc>
          <w:tcPr>
            <w:tcW w:w="2183" w:type="dxa"/>
          </w:tcPr>
          <w:p w14:paraId="76F579DC" w14:textId="77777777" w:rsidR="00AE43FA" w:rsidRPr="00ED1E7D" w:rsidRDefault="00AE43FA" w:rsidP="00241112">
            <w:pPr>
              <w:spacing w:after="0"/>
              <w:jc w:val="center"/>
              <w:rPr>
                <w:ins w:id="1590" w:author="Linh Tran" w:date="2024-07-08T00:24:00Z" w16du:dateUtc="2024-07-07T17:24:00Z"/>
              </w:rPr>
            </w:pPr>
            <w:ins w:id="1591" w:author="Linh Tran" w:date="2024-07-08T00:24:00Z" w16du:dateUtc="2024-07-07T17:24:00Z">
              <w:r w:rsidRPr="00ED1E7D">
                <w:t>45GB</w:t>
              </w:r>
            </w:ins>
          </w:p>
        </w:tc>
      </w:tr>
      <w:tr w:rsidR="00AE43FA" w:rsidRPr="00ED1E7D" w14:paraId="6CED6ABA" w14:textId="77777777" w:rsidTr="003A088F">
        <w:trPr>
          <w:ins w:id="1592" w:author="Linh Tran" w:date="2024-07-08T00:24:00Z"/>
        </w:trPr>
        <w:tc>
          <w:tcPr>
            <w:tcW w:w="2483" w:type="dxa"/>
          </w:tcPr>
          <w:p w14:paraId="3413487A" w14:textId="77777777" w:rsidR="00AE43FA" w:rsidRPr="00ED1E7D" w:rsidRDefault="00AE43FA" w:rsidP="00241112">
            <w:pPr>
              <w:spacing w:after="0"/>
              <w:jc w:val="center"/>
              <w:rPr>
                <w:ins w:id="1593" w:author="Linh Tran" w:date="2024-07-08T00:24:00Z" w16du:dateUtc="2024-07-07T17:24:00Z"/>
              </w:rPr>
            </w:pPr>
            <w:ins w:id="1594" w:author="Linh Tran" w:date="2024-07-08T00:24:00Z" w16du:dateUtc="2024-07-07T17:24:00Z">
              <w:r w:rsidRPr="00ED1E7D">
                <w:t>Địa chỉ IP</w:t>
              </w:r>
            </w:ins>
          </w:p>
        </w:tc>
        <w:tc>
          <w:tcPr>
            <w:tcW w:w="2183" w:type="dxa"/>
          </w:tcPr>
          <w:p w14:paraId="62D0522D" w14:textId="77777777" w:rsidR="00AE43FA" w:rsidRPr="00ED1E7D" w:rsidRDefault="00AE43FA" w:rsidP="00DE5A57">
            <w:pPr>
              <w:keepNext/>
              <w:spacing w:after="0"/>
              <w:jc w:val="center"/>
              <w:rPr>
                <w:ins w:id="1595" w:author="Linh Tran" w:date="2024-07-08T00:24:00Z" w16du:dateUtc="2024-07-07T17:24:00Z"/>
              </w:rPr>
            </w:pPr>
            <w:ins w:id="1596" w:author="Linh Tran" w:date="2024-07-08T00:24:00Z" w16du:dateUtc="2024-07-07T17:24:00Z">
              <w:r w:rsidRPr="00ED1E7D">
                <w:t>192.168.30.113</w:t>
              </w:r>
            </w:ins>
          </w:p>
        </w:tc>
      </w:tr>
    </w:tbl>
    <w:p w14:paraId="2581FE4D" w14:textId="4AC71A4E" w:rsidR="00DE5A57" w:rsidRPr="00ED1E7D" w:rsidRDefault="00DE5A57" w:rsidP="00DE5A57">
      <w:pPr>
        <w:pStyle w:val="Caption"/>
        <w:spacing w:line="360" w:lineRule="auto"/>
        <w:rPr>
          <w:rFonts w:cs="Times New Roman"/>
        </w:rPr>
      </w:pPr>
      <w:bookmarkStart w:id="1597" w:name="_Toc170995705"/>
      <w:bookmarkStart w:id="1598" w:name="_Toc171516342"/>
      <w:r w:rsidRPr="00ED1E7D">
        <w:rPr>
          <w:rFonts w:cs="Times New Roman"/>
        </w:rPr>
        <w:t>Bảng</w:t>
      </w:r>
      <w:r w:rsidR="001E6A57">
        <w:rPr>
          <w:rFonts w:cs="Times New Roman"/>
        </w:rPr>
        <w:t xml:space="preserve"> </w:t>
      </w:r>
      <w:r w:rsidRPr="00ED1E7D">
        <w:rPr>
          <w:rFonts w:cs="Times New Roman"/>
        </w:rPr>
        <w:t>4.</w:t>
      </w:r>
      <w:r w:rsidRPr="00ED1E7D">
        <w:rPr>
          <w:rFonts w:cs="Times New Roman"/>
        </w:rPr>
        <w:fldChar w:fldCharType="begin"/>
      </w:r>
      <w:r w:rsidRPr="00ED1E7D">
        <w:rPr>
          <w:rFonts w:cs="Times New Roman"/>
        </w:rPr>
        <w:instrText xml:space="preserve"> SEQ Bảng_4. \* ARABIC </w:instrText>
      </w:r>
      <w:r w:rsidRPr="00ED1E7D">
        <w:rPr>
          <w:rFonts w:cs="Times New Roman"/>
        </w:rPr>
        <w:fldChar w:fldCharType="separate"/>
      </w:r>
      <w:r w:rsidR="009434EA">
        <w:rPr>
          <w:rFonts w:cs="Times New Roman"/>
          <w:noProof/>
        </w:rPr>
        <w:t>2</w:t>
      </w:r>
      <w:r w:rsidRPr="00ED1E7D">
        <w:rPr>
          <w:rFonts w:cs="Times New Roman"/>
          <w:noProof/>
        </w:rPr>
        <w:fldChar w:fldCharType="end"/>
      </w:r>
      <w:r w:rsidR="001E6A57">
        <w:rPr>
          <w:rFonts w:cs="Times New Roman"/>
          <w:noProof/>
        </w:rPr>
        <w:t>:</w:t>
      </w:r>
      <w:r w:rsidRPr="00ED1E7D">
        <w:rPr>
          <w:rFonts w:cs="Times New Roman"/>
        </w:rPr>
        <w:t xml:space="preserve"> </w:t>
      </w:r>
      <w:ins w:id="1599" w:author="Linh Tran" w:date="2024-07-08T00:24:00Z" w16du:dateUtc="2024-07-07T17:24:00Z">
        <w:r w:rsidRPr="009434EA">
          <w:rPr>
            <w:rFonts w:cs="Times New Roman"/>
          </w:rPr>
          <w:t>C</w:t>
        </w:r>
        <w:r w:rsidRPr="00CC087D">
          <w:rPr>
            <w:rFonts w:cs="Times New Roman"/>
          </w:rPr>
          <w:t>ấ</w:t>
        </w:r>
        <w:r w:rsidRPr="00ED1E7D">
          <w:rPr>
            <w:rFonts w:cs="Times New Roman"/>
            <w:rPrChange w:id="1600" w:author="Trần Nhựt Linh" w:date="2024-07-08T09:15:00Z" w16du:dateUtc="2024-07-08T02:15:00Z">
              <w:rPr/>
            </w:rPrChange>
          </w:rPr>
          <w:t>u hình node trong Kubernetes</w:t>
        </w:r>
      </w:ins>
      <w:bookmarkEnd w:id="1598"/>
    </w:p>
    <w:bookmarkEnd w:id="1597"/>
    <w:p w14:paraId="554373D7" w14:textId="59C272CE" w:rsidR="00AE43FA" w:rsidRPr="009434EA" w:rsidRDefault="00AE43FA" w:rsidP="00241112">
      <w:pPr>
        <w:jc w:val="both"/>
        <w:rPr>
          <w:ins w:id="1601" w:author="Linh Tran" w:date="2024-07-08T00:24:00Z" w16du:dateUtc="2024-07-07T17:24:00Z"/>
          <w:rFonts w:cs="Times New Roman"/>
        </w:rPr>
      </w:pPr>
      <w:ins w:id="1602" w:author="Linh Tran" w:date="2024-07-08T00:24:00Z" w16du:dateUtc="2024-07-07T17:24:00Z">
        <w:r w:rsidRPr="009434EA">
          <w:rPr>
            <w:rFonts w:cs="Times New Roman"/>
          </w:rPr>
          <w:t>Cài đ</w:t>
        </w:r>
        <w:r w:rsidRPr="00CC087D">
          <w:rPr>
            <w:rFonts w:cs="Times New Roman"/>
          </w:rPr>
          <w:t>ặ</w:t>
        </w:r>
        <w:r w:rsidRPr="00ED1E7D">
          <w:rPr>
            <w:rFonts w:cs="Times New Roman"/>
            <w:rPrChange w:id="1603" w:author="Trần Nhựt Linh" w:date="2024-07-08T09:15:00Z" w16du:dateUtc="2024-07-08T02:15:00Z">
              <w:rPr/>
            </w:rPrChange>
          </w:rPr>
          <w:t>t Jenkins</w:t>
        </w:r>
      </w:ins>
      <w:ins w:id="1604" w:author="Linh Tran" w:date="2024-07-08T00:34:00Z" w16du:dateUtc="2024-07-07T17:34:00Z">
        <w:r w:rsidR="00875551" w:rsidRPr="00ED1E7D">
          <w:rPr>
            <w:rFonts w:cs="Times New Roman"/>
          </w:rPr>
          <w:t xml:space="preserve"> thông qua các </w:t>
        </w:r>
      </w:ins>
      <w:ins w:id="1605" w:author="Linh Tran" w:date="2024-07-08T00:35:00Z" w16du:dateUtc="2024-07-07T17:35:00Z">
        <w:r w:rsidR="00875551" w:rsidRPr="00ED1E7D">
          <w:rPr>
            <w:rFonts w:cs="Times New Roman"/>
          </w:rPr>
          <w:t>lệnh</w:t>
        </w:r>
      </w:ins>
    </w:p>
    <w:p w14:paraId="01BFC412" w14:textId="77777777" w:rsidR="00F90629" w:rsidRPr="00ED1E7D" w:rsidRDefault="00AE43FA" w:rsidP="00F90629">
      <w:pPr>
        <w:keepNext/>
        <w:jc w:val="center"/>
        <w:rPr>
          <w:rFonts w:cs="Times New Roman"/>
        </w:rPr>
      </w:pPr>
      <w:ins w:id="1606" w:author="Linh Tran" w:date="2024-07-08T00:24:00Z" w16du:dateUtc="2024-07-07T17:24:00Z">
        <w:r w:rsidRPr="009434EA">
          <w:rPr>
            <w:rFonts w:cs="Times New Roman"/>
            <w:noProof/>
          </w:rPr>
          <w:drawing>
            <wp:inline distT="0" distB="0" distL="114300" distR="114300" wp14:anchorId="3640D8F4" wp14:editId="613EA66B">
              <wp:extent cx="3980180" cy="1003300"/>
              <wp:effectExtent l="0" t="0" r="1270" b="6350"/>
              <wp:docPr id="10" name="Picture 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A computer screen shot of a code&#10;&#10;Description automatically generated"/>
                      <pic:cNvPicPr>
                        <a:picLocks noChangeAspect="1"/>
                      </pic:cNvPicPr>
                    </pic:nvPicPr>
                    <pic:blipFill>
                      <a:blip r:embed="rId76"/>
                      <a:stretch>
                        <a:fillRect/>
                      </a:stretch>
                    </pic:blipFill>
                    <pic:spPr>
                      <a:xfrm>
                        <a:off x="0" y="0"/>
                        <a:ext cx="3981880" cy="1004078"/>
                      </a:xfrm>
                      <a:prstGeom prst="rect">
                        <a:avLst/>
                      </a:prstGeom>
                      <a:noFill/>
                      <a:ln>
                        <a:noFill/>
                      </a:ln>
                    </pic:spPr>
                  </pic:pic>
                </a:graphicData>
              </a:graphic>
            </wp:inline>
          </w:drawing>
        </w:r>
      </w:ins>
    </w:p>
    <w:p w14:paraId="17BFD760" w14:textId="435C446A" w:rsidR="00AE43FA" w:rsidRPr="00ED1E7D" w:rsidRDefault="00F90629" w:rsidP="00F90629">
      <w:pPr>
        <w:pStyle w:val="Caption"/>
        <w:rPr>
          <w:ins w:id="1607" w:author="Linh Tran" w:date="2024-07-08T00:24:00Z" w16du:dateUtc="2024-07-07T17:24:00Z"/>
          <w:rFonts w:cs="Times New Roman"/>
          <w:rPrChange w:id="1608" w:author="Trần Nhựt Linh" w:date="2024-07-08T09:15:00Z" w16du:dateUtc="2024-07-08T02:15:00Z">
            <w:rPr>
              <w:ins w:id="1609" w:author="Linh Tran" w:date="2024-07-08T00:24:00Z" w16du:dateUtc="2024-07-07T17:24:00Z"/>
            </w:rPr>
          </w:rPrChange>
        </w:rPr>
      </w:pPr>
      <w:bookmarkStart w:id="1610" w:name="_Toc171396732"/>
      <w:bookmarkStart w:id="1611" w:name="_Toc171516313"/>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43</w:t>
      </w:r>
      <w:r w:rsidRPr="00ED1E7D">
        <w:rPr>
          <w:rFonts w:cs="Times New Roman"/>
          <w:noProof/>
        </w:rPr>
        <w:fldChar w:fldCharType="end"/>
      </w:r>
      <w:r w:rsidR="001E6A57">
        <w:rPr>
          <w:rFonts w:cs="Times New Roman"/>
          <w:noProof/>
        </w:rPr>
        <w:t>:</w:t>
      </w:r>
      <w:r w:rsidRPr="00ED1E7D">
        <w:rPr>
          <w:rFonts w:cs="Times New Roman"/>
        </w:rPr>
        <w:t xml:space="preserve"> </w:t>
      </w:r>
      <w:ins w:id="1612" w:author="Linh Tran" w:date="2024-07-08T00:24:00Z" w16du:dateUtc="2024-07-07T17:24:00Z">
        <w:r w:rsidRPr="009434EA">
          <w:rPr>
            <w:rFonts w:cs="Times New Roman"/>
          </w:rPr>
          <w:t>Cài đ</w:t>
        </w:r>
        <w:r w:rsidRPr="00CC087D">
          <w:rPr>
            <w:rFonts w:cs="Times New Roman"/>
          </w:rPr>
          <w:t>ặ</w:t>
        </w:r>
        <w:r w:rsidRPr="00ED1E7D">
          <w:rPr>
            <w:rFonts w:cs="Times New Roman"/>
            <w:rPrChange w:id="1613" w:author="Trần Nhựt Linh" w:date="2024-07-08T09:15:00Z" w16du:dateUtc="2024-07-08T02:15:00Z">
              <w:rPr/>
            </w:rPrChange>
          </w:rPr>
          <w:t>t Jenkins</w:t>
        </w:r>
        <w:bookmarkEnd w:id="1610"/>
        <w:bookmarkEnd w:id="1611"/>
      </w:ins>
    </w:p>
    <w:p w14:paraId="2967DD2E" w14:textId="20BDCE48" w:rsidR="00AE43FA" w:rsidRPr="00ED1E7D" w:rsidRDefault="00AE43FA" w:rsidP="00241112">
      <w:pPr>
        <w:jc w:val="both"/>
        <w:rPr>
          <w:ins w:id="1614" w:author="Linh Tran" w:date="2024-07-08T00:24:00Z" w16du:dateUtc="2024-07-07T17:24:00Z"/>
          <w:rFonts w:cs="Times New Roman"/>
          <w:rPrChange w:id="1615" w:author="Trần Nhựt Linh" w:date="2024-07-08T09:15:00Z" w16du:dateUtc="2024-07-08T02:15:00Z">
            <w:rPr>
              <w:ins w:id="1616" w:author="Linh Tran" w:date="2024-07-08T00:24:00Z" w16du:dateUtc="2024-07-07T17:24:00Z"/>
            </w:rPr>
          </w:rPrChange>
        </w:rPr>
      </w:pPr>
      <w:ins w:id="1617" w:author="Linh Tran" w:date="2024-07-08T00:24:00Z" w16du:dateUtc="2024-07-07T17:24:00Z">
        <w:r w:rsidRPr="00ED1E7D">
          <w:rPr>
            <w:rFonts w:cs="Times New Roman"/>
            <w:rPrChange w:id="1618" w:author="Trần Nhựt Linh" w:date="2024-07-08T09:15:00Z" w16du:dateUtc="2024-07-08T02:15:00Z">
              <w:rPr/>
            </w:rPrChange>
          </w:rPr>
          <w:t xml:space="preserve">Truy cập vào url </w:t>
        </w:r>
        <w:r w:rsidRPr="00CC087D">
          <w:fldChar w:fldCharType="begin"/>
        </w:r>
        <w:r w:rsidRPr="00ED1E7D">
          <w:rPr>
            <w:rFonts w:cs="Times New Roman"/>
            <w:rPrChange w:id="1619" w:author="Trần Nhựt Linh" w:date="2024-07-08T09:15:00Z" w16du:dateUtc="2024-07-08T02:15:00Z">
              <w:rPr/>
            </w:rPrChange>
          </w:rPr>
          <w:instrText>HYPERLINK "http://192.168.30.116:8080"</w:instrText>
        </w:r>
        <w:r w:rsidRPr="00CC087D">
          <w:rPr>
            <w:rFonts w:cs="Times New Roman"/>
            <w:rPrChange w:id="1620" w:author="Trần Nhựt Linh" w:date="2024-07-08T09:15:00Z" w16du:dateUtc="2024-07-08T02:15:00Z">
              <w:rPr>
                <w:rStyle w:val="Hyperlink"/>
                <w:rFonts w:cs="Times New Roman"/>
              </w:rPr>
            </w:rPrChange>
          </w:rPr>
          <w:fldChar w:fldCharType="separate"/>
        </w:r>
        <w:r w:rsidRPr="00CC087D">
          <w:rPr>
            <w:rStyle w:val="Hyperlink"/>
            <w:rFonts w:cs="Times New Roman"/>
          </w:rPr>
          <w:t>http://192.168.30.113:8080</w:t>
        </w:r>
        <w:r w:rsidRPr="00CC087D">
          <w:rPr>
            <w:rStyle w:val="Hyperlink"/>
            <w:rFonts w:cs="Times New Roman"/>
          </w:rPr>
          <w:fldChar w:fldCharType="end"/>
        </w:r>
        <w:r w:rsidRPr="009434EA">
          <w:rPr>
            <w:rFonts w:cs="Times New Roman"/>
          </w:rPr>
          <w:t xml:space="preserve"> đ</w:t>
        </w:r>
        <w:r w:rsidRPr="00CC087D">
          <w:rPr>
            <w:rFonts w:cs="Times New Roman"/>
          </w:rPr>
          <w:t>ể</w:t>
        </w:r>
        <w:r w:rsidRPr="00ED1E7D">
          <w:rPr>
            <w:rFonts w:cs="Times New Roman"/>
            <w:rPrChange w:id="1621" w:author="Trần Nhựt Linh" w:date="2024-07-08T09:15:00Z" w16du:dateUtc="2024-07-08T02:15:00Z">
              <w:rPr/>
            </w:rPrChange>
          </w:rPr>
          <w:t xml:space="preserve"> vào Jenkins và đăng nhập bằng mật khẩu được lưu tại đường dẫn “/var/lib/jenkins/secrets/initialAdminPassword”</w:t>
        </w:r>
      </w:ins>
    </w:p>
    <w:p w14:paraId="0E1639B0" w14:textId="77777777" w:rsidR="00F90629" w:rsidRPr="00ED1E7D" w:rsidRDefault="00AE43FA" w:rsidP="00F90629">
      <w:pPr>
        <w:keepNext/>
        <w:jc w:val="center"/>
        <w:rPr>
          <w:rFonts w:cs="Times New Roman"/>
        </w:rPr>
      </w:pPr>
      <w:ins w:id="1622" w:author="Linh Tran" w:date="2024-07-08T00:24:00Z" w16du:dateUtc="2024-07-07T17:24:00Z">
        <w:r w:rsidRPr="009434EA">
          <w:rPr>
            <w:rFonts w:cs="Times New Roman"/>
            <w:noProof/>
          </w:rPr>
          <w:drawing>
            <wp:inline distT="0" distB="0" distL="114300" distR="114300" wp14:anchorId="7013F2AB" wp14:editId="3B833EDF">
              <wp:extent cx="3903345" cy="1908175"/>
              <wp:effectExtent l="0" t="0" r="1905" b="0"/>
              <wp:docPr id="2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descr="A screenshot of a computer&#10;&#10;Description automatically generated"/>
                      <pic:cNvPicPr>
                        <a:picLocks noChangeAspect="1"/>
                      </pic:cNvPicPr>
                    </pic:nvPicPr>
                    <pic:blipFill>
                      <a:blip r:embed="rId77"/>
                      <a:srcRect t="8269"/>
                      <a:stretch>
                        <a:fillRect/>
                      </a:stretch>
                    </pic:blipFill>
                    <pic:spPr>
                      <a:xfrm>
                        <a:off x="0" y="0"/>
                        <a:ext cx="3903489" cy="1908438"/>
                      </a:xfrm>
                      <a:prstGeom prst="rect">
                        <a:avLst/>
                      </a:prstGeom>
                      <a:noFill/>
                      <a:ln>
                        <a:noFill/>
                      </a:ln>
                    </pic:spPr>
                  </pic:pic>
                </a:graphicData>
              </a:graphic>
            </wp:inline>
          </w:drawing>
        </w:r>
      </w:ins>
    </w:p>
    <w:p w14:paraId="109CF412" w14:textId="76DE2F14" w:rsidR="00AE43FA" w:rsidRPr="00CC087D" w:rsidRDefault="00F90629" w:rsidP="00F90629">
      <w:pPr>
        <w:pStyle w:val="Caption"/>
        <w:rPr>
          <w:ins w:id="1623" w:author="Linh Tran" w:date="2024-07-08T00:24:00Z" w16du:dateUtc="2024-07-07T17:24:00Z"/>
          <w:rFonts w:cs="Times New Roman"/>
        </w:rPr>
      </w:pPr>
      <w:bookmarkStart w:id="1624" w:name="_Toc171396733"/>
      <w:bookmarkStart w:id="1625" w:name="_Toc171516314"/>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44</w:t>
      </w:r>
      <w:r w:rsidRPr="00ED1E7D">
        <w:rPr>
          <w:rFonts w:cs="Times New Roman"/>
          <w:noProof/>
        </w:rPr>
        <w:fldChar w:fldCharType="end"/>
      </w:r>
      <w:r w:rsidR="001E6A57">
        <w:rPr>
          <w:rFonts w:cs="Times New Roman"/>
          <w:noProof/>
        </w:rPr>
        <w:t>:</w:t>
      </w:r>
      <w:r w:rsidRPr="00ED1E7D">
        <w:rPr>
          <w:rFonts w:cs="Times New Roman"/>
        </w:rPr>
        <w:t xml:space="preserve"> </w:t>
      </w:r>
      <w:ins w:id="1626" w:author="Linh Tran" w:date="2024-07-08T00:24:00Z" w16du:dateUtc="2024-07-07T17:24:00Z">
        <w:r w:rsidRPr="009434EA">
          <w:rPr>
            <w:rFonts w:cs="Times New Roman"/>
          </w:rPr>
          <w:t>Web UI Jenkins</w:t>
        </w:r>
        <w:bookmarkEnd w:id="1624"/>
        <w:bookmarkEnd w:id="1625"/>
      </w:ins>
    </w:p>
    <w:p w14:paraId="6587F4C1" w14:textId="59460E90" w:rsidR="00AE43FA" w:rsidRPr="00CC087D" w:rsidRDefault="00AE43FA" w:rsidP="00241112">
      <w:pPr>
        <w:jc w:val="both"/>
        <w:rPr>
          <w:ins w:id="1627" w:author="Linh Tran" w:date="2024-07-08T00:24:00Z" w16du:dateUtc="2024-07-07T17:24:00Z"/>
          <w:rFonts w:cs="Times New Roman"/>
        </w:rPr>
      </w:pPr>
      <w:ins w:id="1628" w:author="Linh Tran" w:date="2024-07-08T00:24:00Z" w16du:dateUtc="2024-07-07T17:24:00Z">
        <w:r w:rsidRPr="00ED1E7D">
          <w:rPr>
            <w:rFonts w:cs="Times New Roman"/>
            <w:rPrChange w:id="1629" w:author="Trần Nhựt Linh" w:date="2024-07-08T09:15:00Z" w16du:dateUtc="2024-07-08T02:15:00Z">
              <w:rPr/>
            </w:rPrChange>
          </w:rPr>
          <w:t xml:space="preserve">Tiến hành cài thêm plugin để cài setup Pipeline tại Manage Jenkins </w:t>
        </w:r>
      </w:ins>
      <w:r w:rsidR="006A5894" w:rsidRPr="00ED1E7D">
        <w:rPr>
          <w:rFonts w:cs="Times New Roman"/>
        </w:rPr>
        <w:t>→</w:t>
      </w:r>
      <w:ins w:id="1630" w:author="Linh Tran" w:date="2024-07-08T00:24:00Z" w16du:dateUtc="2024-07-07T17:24:00Z">
        <w:r w:rsidRPr="009434EA">
          <w:rPr>
            <w:rFonts w:cs="Times New Roman"/>
          </w:rPr>
          <w:t xml:space="preserve"> Plugins </w:t>
        </w:r>
      </w:ins>
      <w:r w:rsidR="006A5894" w:rsidRPr="00ED1E7D">
        <w:rPr>
          <w:rFonts w:cs="Times New Roman"/>
        </w:rPr>
        <w:t>→</w:t>
      </w:r>
      <w:ins w:id="1631" w:author="Linh Tran" w:date="2024-07-08T00:24:00Z" w16du:dateUtc="2024-07-07T17:24:00Z">
        <w:r w:rsidRPr="009434EA">
          <w:rPr>
            <w:rFonts w:cs="Times New Roman"/>
          </w:rPr>
          <w:t xml:space="preserve"> Available plugins</w:t>
        </w:r>
      </w:ins>
    </w:p>
    <w:p w14:paraId="646CE8E9" w14:textId="77777777" w:rsidR="00F90629" w:rsidRPr="00ED1E7D" w:rsidRDefault="00AE43FA" w:rsidP="00F90629">
      <w:pPr>
        <w:keepNext/>
        <w:jc w:val="center"/>
        <w:rPr>
          <w:rFonts w:cs="Times New Roman"/>
        </w:rPr>
      </w:pPr>
      <w:ins w:id="1632" w:author="Linh Tran" w:date="2024-07-08T00:24:00Z" w16du:dateUtc="2024-07-07T17:24:00Z">
        <w:r w:rsidRPr="009434EA">
          <w:rPr>
            <w:rFonts w:cs="Times New Roman"/>
            <w:noProof/>
          </w:rPr>
          <w:lastRenderedPageBreak/>
          <w:drawing>
            <wp:inline distT="0" distB="0" distL="114300" distR="114300" wp14:anchorId="6C82DCE9" wp14:editId="4956CF1A">
              <wp:extent cx="3170231" cy="2671154"/>
              <wp:effectExtent l="0" t="0" r="0" b="0"/>
              <wp:docPr id="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A screenshot of a computer&#10;&#10;Description automatically generated"/>
                      <pic:cNvPicPr>
                        <a:picLocks noChangeAspect="1"/>
                      </pic:cNvPicPr>
                    </pic:nvPicPr>
                    <pic:blipFill>
                      <a:blip r:embed="rId78"/>
                      <a:srcRect l="18931" t="22426" r="42209" b="-368"/>
                      <a:stretch>
                        <a:fillRect/>
                      </a:stretch>
                    </pic:blipFill>
                    <pic:spPr>
                      <a:xfrm>
                        <a:off x="0" y="0"/>
                        <a:ext cx="3172045" cy="2672682"/>
                      </a:xfrm>
                      <a:prstGeom prst="rect">
                        <a:avLst/>
                      </a:prstGeom>
                      <a:noFill/>
                      <a:ln>
                        <a:noFill/>
                      </a:ln>
                    </pic:spPr>
                  </pic:pic>
                </a:graphicData>
              </a:graphic>
            </wp:inline>
          </w:drawing>
        </w:r>
      </w:ins>
    </w:p>
    <w:p w14:paraId="2BC57D10" w14:textId="3B7E937B" w:rsidR="00AE43FA" w:rsidRPr="00ED1E7D" w:rsidRDefault="00F90629" w:rsidP="00F90629">
      <w:pPr>
        <w:pStyle w:val="Caption"/>
        <w:rPr>
          <w:ins w:id="1633" w:author="Linh Tran" w:date="2024-07-08T00:24:00Z" w16du:dateUtc="2024-07-07T17:24:00Z"/>
          <w:rFonts w:cs="Times New Roman"/>
          <w:rPrChange w:id="1634" w:author="Trần Nhựt Linh" w:date="2024-07-08T09:15:00Z" w16du:dateUtc="2024-07-08T02:15:00Z">
            <w:rPr>
              <w:ins w:id="1635" w:author="Linh Tran" w:date="2024-07-08T00:24:00Z" w16du:dateUtc="2024-07-07T17:24:00Z"/>
            </w:rPr>
          </w:rPrChange>
        </w:rPr>
      </w:pPr>
      <w:bookmarkStart w:id="1636" w:name="_Toc171396734"/>
      <w:bookmarkStart w:id="1637" w:name="_Toc171516315"/>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45</w:t>
      </w:r>
      <w:r w:rsidRPr="00ED1E7D">
        <w:rPr>
          <w:rFonts w:cs="Times New Roman"/>
          <w:noProof/>
        </w:rPr>
        <w:fldChar w:fldCharType="end"/>
      </w:r>
      <w:r w:rsidR="001E6A57">
        <w:rPr>
          <w:rFonts w:cs="Times New Roman"/>
          <w:noProof/>
        </w:rPr>
        <w:t>:</w:t>
      </w:r>
      <w:r w:rsidRPr="00ED1E7D">
        <w:rPr>
          <w:rFonts w:cs="Times New Roman"/>
        </w:rPr>
        <w:t xml:space="preserve"> </w:t>
      </w:r>
      <w:ins w:id="1638" w:author="Linh Tran" w:date="2024-07-08T00:24:00Z" w16du:dateUtc="2024-07-07T17:24:00Z">
        <w:r w:rsidRPr="009434EA">
          <w:rPr>
            <w:rFonts w:cs="Times New Roman"/>
          </w:rPr>
          <w:t>Các plugins c</w:t>
        </w:r>
        <w:r w:rsidRPr="00CC087D">
          <w:rPr>
            <w:rFonts w:cs="Times New Roman"/>
          </w:rPr>
          <w:t>ầ</w:t>
        </w:r>
        <w:r w:rsidRPr="00ED1E7D">
          <w:rPr>
            <w:rFonts w:cs="Times New Roman"/>
            <w:rPrChange w:id="1639" w:author="Trần Nhựt Linh" w:date="2024-07-08T09:15:00Z" w16du:dateUtc="2024-07-08T02:15:00Z">
              <w:rPr/>
            </w:rPrChange>
          </w:rPr>
          <w:t>n thiết cho pipeline</w:t>
        </w:r>
        <w:bookmarkEnd w:id="1636"/>
        <w:bookmarkEnd w:id="1637"/>
      </w:ins>
    </w:p>
    <w:p w14:paraId="1C3D5B93" w14:textId="7DFE9013" w:rsidR="00AE43FA" w:rsidRPr="009434EA" w:rsidRDefault="00AE43FA" w:rsidP="00241112">
      <w:pPr>
        <w:jc w:val="both"/>
        <w:rPr>
          <w:ins w:id="1640" w:author="Linh Tran" w:date="2024-07-08T00:24:00Z" w16du:dateUtc="2024-07-07T17:24:00Z"/>
          <w:rFonts w:cs="Times New Roman"/>
        </w:rPr>
      </w:pPr>
      <w:ins w:id="1641" w:author="Linh Tran" w:date="2024-07-08T00:24:00Z" w16du:dateUtc="2024-07-07T17:24:00Z">
        <w:r w:rsidRPr="00ED1E7D">
          <w:rPr>
            <w:rFonts w:cs="Times New Roman"/>
            <w:rPrChange w:id="1642" w:author="Trần Nhựt Linh" w:date="2024-07-08T09:15:00Z" w16du:dateUtc="2024-07-08T02:15:00Z">
              <w:rPr/>
            </w:rPrChange>
          </w:rPr>
          <w:t xml:space="preserve">Để Jenkins push image lên Dockerhub, ta cần tạo Credentials Dockerhub cho Jenkins tại đường dẫn Manage Jenkins </w:t>
        </w:r>
      </w:ins>
      <w:r w:rsidR="006A5894" w:rsidRPr="00ED1E7D">
        <w:rPr>
          <w:rFonts w:cs="Times New Roman"/>
        </w:rPr>
        <w:t>→</w:t>
      </w:r>
      <w:ins w:id="1643" w:author="Linh Tran" w:date="2024-07-08T00:24:00Z" w16du:dateUtc="2024-07-07T17:24:00Z">
        <w:r w:rsidRPr="009434EA">
          <w:rPr>
            <w:rFonts w:cs="Times New Roman"/>
          </w:rPr>
          <w:t xml:space="preserve"> Credentials </w:t>
        </w:r>
      </w:ins>
      <w:r w:rsidR="006A5894" w:rsidRPr="00ED1E7D">
        <w:rPr>
          <w:rFonts w:cs="Times New Roman"/>
        </w:rPr>
        <w:t>→</w:t>
      </w:r>
      <w:ins w:id="1644" w:author="Linh Tran" w:date="2024-07-08T00:24:00Z" w16du:dateUtc="2024-07-07T17:24:00Z">
        <w:r w:rsidRPr="009434EA">
          <w:rPr>
            <w:rFonts w:cs="Times New Roman"/>
          </w:rPr>
          <w:t xml:space="preserve"> System </w:t>
        </w:r>
      </w:ins>
      <w:r w:rsidR="006A5894" w:rsidRPr="00ED1E7D">
        <w:rPr>
          <w:rFonts w:cs="Times New Roman"/>
        </w:rPr>
        <w:t>→</w:t>
      </w:r>
      <w:ins w:id="1645" w:author="Linh Tran" w:date="2024-07-08T00:24:00Z" w16du:dateUtc="2024-07-07T17:24:00Z">
        <w:r w:rsidRPr="009434EA">
          <w:rPr>
            <w:rFonts w:cs="Times New Roman"/>
          </w:rPr>
          <w:t xml:space="preserve"> Add Credential. Sau đó đi</w:t>
        </w:r>
        <w:r w:rsidRPr="00CC087D">
          <w:rPr>
            <w:rFonts w:cs="Times New Roman"/>
          </w:rPr>
          <w:t>ề</w:t>
        </w:r>
        <w:r w:rsidRPr="00ED1E7D">
          <w:rPr>
            <w:rFonts w:cs="Times New Roman"/>
            <w:rPrChange w:id="1646" w:author="Trần Nhựt Linh" w:date="2024-07-08T09:15:00Z" w16du:dateUtc="2024-07-08T02:15:00Z">
              <w:rPr/>
            </w:rPrChange>
          </w:rPr>
          <w:t xml:space="preserve">n vào username và access token của tài khoản Dockerhub và chọn </w:t>
        </w:r>
        <w:del w:id="1647" w:author="Trần Nhựt Linh" w:date="2024-07-08T00:51:00Z" w16du:dateUtc="2024-07-07T17:51:00Z">
          <w:r w:rsidRPr="00ED1E7D" w:rsidDel="00551D77">
            <w:rPr>
              <w:rFonts w:cs="Times New Roman"/>
              <w:rPrChange w:id="1648" w:author="Trần Nhựt Linh" w:date="2024-07-08T09:15:00Z" w16du:dateUtc="2024-07-08T02:15:00Z">
                <w:rPr/>
              </w:rPrChange>
            </w:rPr>
            <w:delText>Create</w:delText>
          </w:r>
        </w:del>
      </w:ins>
      <w:r w:rsidR="00914DB7" w:rsidRPr="00ED1E7D">
        <w:rPr>
          <w:rFonts w:cs="Times New Roman"/>
        </w:rPr>
        <w:t>Create</w:t>
      </w:r>
    </w:p>
    <w:p w14:paraId="18884DE6" w14:textId="77777777" w:rsidR="00F90629" w:rsidRPr="00ED1E7D" w:rsidRDefault="00AE43FA" w:rsidP="00F90629">
      <w:pPr>
        <w:keepNext/>
        <w:jc w:val="center"/>
        <w:rPr>
          <w:rFonts w:cs="Times New Roman"/>
        </w:rPr>
      </w:pPr>
      <w:ins w:id="1649" w:author="Linh Tran" w:date="2024-07-08T00:24:00Z" w16du:dateUtc="2024-07-07T17:24:00Z">
        <w:r w:rsidRPr="009434EA">
          <w:rPr>
            <w:rFonts w:cs="Times New Roman"/>
            <w:noProof/>
          </w:rPr>
          <w:drawing>
            <wp:inline distT="0" distB="0" distL="114300" distR="114300" wp14:anchorId="06DBC9DD" wp14:editId="5B57345B">
              <wp:extent cx="2766252" cy="3406260"/>
              <wp:effectExtent l="0" t="0" r="0" b="3810"/>
              <wp:docPr id="26" name="Picture 1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descr="A screenshot of a login box&#10;&#10;Description automatically generated"/>
                      <pic:cNvPicPr>
                        <a:picLocks noChangeAspect="1"/>
                      </pic:cNvPicPr>
                    </pic:nvPicPr>
                    <pic:blipFill>
                      <a:blip r:embed="rId79"/>
                      <a:srcRect l="4804"/>
                      <a:stretch>
                        <a:fillRect/>
                      </a:stretch>
                    </pic:blipFill>
                    <pic:spPr>
                      <a:xfrm>
                        <a:off x="0" y="0"/>
                        <a:ext cx="2766796" cy="3406930"/>
                      </a:xfrm>
                      <a:prstGeom prst="rect">
                        <a:avLst/>
                      </a:prstGeom>
                      <a:noFill/>
                      <a:ln>
                        <a:noFill/>
                      </a:ln>
                    </pic:spPr>
                  </pic:pic>
                </a:graphicData>
              </a:graphic>
            </wp:inline>
          </w:drawing>
        </w:r>
      </w:ins>
    </w:p>
    <w:p w14:paraId="78EED111" w14:textId="6E252FB9" w:rsidR="00AE43FA" w:rsidRPr="00ED1E7D" w:rsidRDefault="00F90629" w:rsidP="00F90629">
      <w:pPr>
        <w:pStyle w:val="Caption"/>
        <w:rPr>
          <w:ins w:id="1650" w:author="Linh Tran" w:date="2024-07-08T00:24:00Z" w16du:dateUtc="2024-07-07T17:24:00Z"/>
          <w:rFonts w:cs="Times New Roman"/>
          <w:rPrChange w:id="1651" w:author="Trần Nhựt Linh" w:date="2024-07-08T09:15:00Z" w16du:dateUtc="2024-07-08T02:15:00Z">
            <w:rPr>
              <w:ins w:id="1652" w:author="Linh Tran" w:date="2024-07-08T00:24:00Z" w16du:dateUtc="2024-07-07T17:24:00Z"/>
            </w:rPr>
          </w:rPrChange>
        </w:rPr>
      </w:pPr>
      <w:bookmarkStart w:id="1653" w:name="_Toc171396735"/>
      <w:bookmarkStart w:id="1654" w:name="_Toc171516316"/>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46</w:t>
      </w:r>
      <w:r w:rsidRPr="00ED1E7D">
        <w:rPr>
          <w:rFonts w:cs="Times New Roman"/>
          <w:noProof/>
        </w:rPr>
        <w:fldChar w:fldCharType="end"/>
      </w:r>
      <w:r w:rsidR="001E6A57">
        <w:rPr>
          <w:rFonts w:cs="Times New Roman"/>
          <w:noProof/>
        </w:rPr>
        <w:t>:</w:t>
      </w:r>
      <w:r w:rsidRPr="00ED1E7D">
        <w:rPr>
          <w:rFonts w:cs="Times New Roman"/>
        </w:rPr>
        <w:t xml:space="preserve"> </w:t>
      </w:r>
      <w:ins w:id="1655" w:author="Linh Tran" w:date="2024-07-08T00:24:00Z" w16du:dateUtc="2024-07-07T17:24:00Z">
        <w:r w:rsidRPr="009434EA">
          <w:rPr>
            <w:rFonts w:cs="Times New Roman"/>
          </w:rPr>
          <w:t>T</w:t>
        </w:r>
        <w:r w:rsidRPr="00CC087D">
          <w:rPr>
            <w:rFonts w:cs="Times New Roman"/>
          </w:rPr>
          <w:t>ạ</w:t>
        </w:r>
        <w:r w:rsidRPr="00ED1E7D">
          <w:rPr>
            <w:rFonts w:cs="Times New Roman"/>
            <w:rPrChange w:id="1656" w:author="Trần Nhựt Linh" w:date="2024-07-08T09:15:00Z" w16du:dateUtc="2024-07-08T02:15:00Z">
              <w:rPr/>
            </w:rPrChange>
          </w:rPr>
          <w:t>o Credentials Docker Hub</w:t>
        </w:r>
        <w:bookmarkEnd w:id="1653"/>
        <w:bookmarkEnd w:id="1654"/>
      </w:ins>
    </w:p>
    <w:p w14:paraId="3608CF22" w14:textId="53747494" w:rsidR="00AE43FA" w:rsidRPr="00ED1E7D" w:rsidRDefault="00AE43FA" w:rsidP="00241112">
      <w:pPr>
        <w:pStyle w:val="Heading3"/>
        <w:rPr>
          <w:ins w:id="1657" w:author="Linh Tran" w:date="2024-07-08T00:24:00Z" w16du:dateUtc="2024-07-07T17:24:00Z"/>
          <w:rStyle w:val="Heading3Char"/>
          <w:rFonts w:ascii="Times New Roman" w:hAnsi="Times New Roman" w:cs="Times New Roman"/>
          <w:rPrChange w:id="1658" w:author="Trần Nhựt Linh" w:date="2024-07-08T09:15:00Z" w16du:dateUtc="2024-07-08T02:15:00Z">
            <w:rPr>
              <w:ins w:id="1659" w:author="Linh Tran" w:date="2024-07-08T00:24:00Z" w16du:dateUtc="2024-07-07T17:24:00Z"/>
              <w:rStyle w:val="Heading3Char"/>
              <w:b/>
              <w:szCs w:val="18"/>
            </w:rPr>
          </w:rPrChange>
        </w:rPr>
      </w:pPr>
      <w:bookmarkStart w:id="1660" w:name="_Toc170995495"/>
      <w:bookmarkStart w:id="1661" w:name="_Toc171397310"/>
      <w:ins w:id="1662" w:author="Linh Tran" w:date="2024-07-08T00:24:00Z" w16du:dateUtc="2024-07-07T17:24:00Z">
        <w:r w:rsidRPr="00ED1E7D">
          <w:rPr>
            <w:rFonts w:cs="Times New Roman"/>
            <w:rPrChange w:id="1663" w:author="Trần Nhựt Linh" w:date="2024-07-08T09:15:00Z" w16du:dateUtc="2024-07-08T02:15:00Z">
              <w:rPr>
                <w:rFonts w:asciiTheme="majorHAnsi" w:hAnsiTheme="majorHAnsi"/>
                <w:b w:val="0"/>
                <w:bCs w:val="0"/>
              </w:rPr>
            </w:rPrChange>
          </w:rPr>
          <w:lastRenderedPageBreak/>
          <w:t>Tạo pipeline CI/CD</w:t>
        </w:r>
        <w:bookmarkEnd w:id="1660"/>
        <w:bookmarkEnd w:id="1661"/>
      </w:ins>
    </w:p>
    <w:p w14:paraId="0AFF27AB" w14:textId="23C5B4B4" w:rsidR="00AE43FA" w:rsidRPr="00ED1E7D" w:rsidRDefault="00AE43FA" w:rsidP="00241112">
      <w:pPr>
        <w:jc w:val="both"/>
        <w:rPr>
          <w:ins w:id="1664" w:author="Linh Tran" w:date="2024-07-08T00:24:00Z" w16du:dateUtc="2024-07-07T17:24:00Z"/>
          <w:rFonts w:cs="Times New Roman"/>
          <w:rPrChange w:id="1665" w:author="Trần Nhựt Linh" w:date="2024-07-08T09:15:00Z" w16du:dateUtc="2024-07-08T02:15:00Z">
            <w:rPr>
              <w:ins w:id="1666" w:author="Linh Tran" w:date="2024-07-08T00:24:00Z" w16du:dateUtc="2024-07-07T17:24:00Z"/>
            </w:rPr>
          </w:rPrChange>
        </w:rPr>
      </w:pPr>
      <w:ins w:id="1667" w:author="Linh Tran" w:date="2024-07-08T00:24:00Z" w16du:dateUtc="2024-07-07T17:24:00Z">
        <w:r w:rsidRPr="009434EA">
          <w:rPr>
            <w:rFonts w:cs="Times New Roman"/>
          </w:rPr>
          <w:t>Đ</w:t>
        </w:r>
        <w:r w:rsidRPr="00CC087D">
          <w:rPr>
            <w:rFonts w:cs="Times New Roman"/>
          </w:rPr>
          <w:t>ầ</w:t>
        </w:r>
        <w:r w:rsidRPr="00ED1E7D">
          <w:rPr>
            <w:rFonts w:cs="Times New Roman"/>
            <w:rPrChange w:id="1668" w:author="Trần Nhựt Linh" w:date="2024-07-08T09:15:00Z" w16du:dateUtc="2024-07-08T02:15:00Z">
              <w:rPr/>
            </w:rPrChange>
          </w:rPr>
          <w:t>u tiên cần chọn New Item tại Dashboard. Chọn tên và click chọn Pipeline sau đó click OK</w:t>
        </w:r>
      </w:ins>
    </w:p>
    <w:p w14:paraId="6B3D1CD6" w14:textId="77777777" w:rsidR="00F90629" w:rsidRPr="00ED1E7D" w:rsidRDefault="00AE43FA" w:rsidP="00F90629">
      <w:pPr>
        <w:keepNext/>
        <w:jc w:val="center"/>
        <w:rPr>
          <w:rFonts w:cs="Times New Roman"/>
        </w:rPr>
      </w:pPr>
      <w:ins w:id="1669" w:author="Linh Tran" w:date="2024-07-08T00:24:00Z" w16du:dateUtc="2024-07-07T17:24:00Z">
        <w:r w:rsidRPr="009434EA">
          <w:rPr>
            <w:rFonts w:cs="Times New Roman"/>
            <w:noProof/>
          </w:rPr>
          <w:drawing>
            <wp:inline distT="0" distB="0" distL="114300" distR="114300" wp14:anchorId="48D3B5ED" wp14:editId="42F4DE23">
              <wp:extent cx="3616121" cy="1521439"/>
              <wp:effectExtent l="0" t="0" r="3810" b="3175"/>
              <wp:docPr id="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screenshot of a computer&#10;&#10;Description automatically generated"/>
                      <pic:cNvPicPr>
                        <a:picLocks noChangeAspect="1"/>
                      </pic:cNvPicPr>
                    </pic:nvPicPr>
                    <pic:blipFill>
                      <a:blip r:embed="rId80"/>
                      <a:srcRect l="1402" b="58574"/>
                      <a:stretch>
                        <a:fillRect/>
                      </a:stretch>
                    </pic:blipFill>
                    <pic:spPr>
                      <a:xfrm>
                        <a:off x="0" y="0"/>
                        <a:ext cx="3618374" cy="1522387"/>
                      </a:xfrm>
                      <a:prstGeom prst="rect">
                        <a:avLst/>
                      </a:prstGeom>
                      <a:noFill/>
                      <a:ln>
                        <a:noFill/>
                      </a:ln>
                    </pic:spPr>
                  </pic:pic>
                </a:graphicData>
              </a:graphic>
            </wp:inline>
          </w:drawing>
        </w:r>
      </w:ins>
    </w:p>
    <w:p w14:paraId="79A17634" w14:textId="01CD3D39" w:rsidR="00AE43FA" w:rsidRPr="00ED1E7D" w:rsidRDefault="00F90629" w:rsidP="00F90629">
      <w:pPr>
        <w:pStyle w:val="Caption"/>
        <w:rPr>
          <w:ins w:id="1670" w:author="Linh Tran" w:date="2024-07-08T00:24:00Z" w16du:dateUtc="2024-07-07T17:24:00Z"/>
          <w:rFonts w:cs="Times New Roman"/>
          <w:rPrChange w:id="1671" w:author="Trần Nhựt Linh" w:date="2024-07-08T09:15:00Z" w16du:dateUtc="2024-07-08T02:15:00Z">
            <w:rPr>
              <w:ins w:id="1672" w:author="Linh Tran" w:date="2024-07-08T00:24:00Z" w16du:dateUtc="2024-07-07T17:24:00Z"/>
            </w:rPr>
          </w:rPrChange>
        </w:rPr>
      </w:pPr>
      <w:bookmarkStart w:id="1673" w:name="_Toc171396736"/>
      <w:bookmarkStart w:id="1674" w:name="_Toc171516317"/>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47</w:t>
      </w:r>
      <w:r w:rsidRPr="00ED1E7D">
        <w:rPr>
          <w:rFonts w:cs="Times New Roman"/>
          <w:noProof/>
        </w:rPr>
        <w:fldChar w:fldCharType="end"/>
      </w:r>
      <w:r w:rsidR="001E6A57">
        <w:rPr>
          <w:rFonts w:cs="Times New Roman"/>
          <w:noProof/>
        </w:rPr>
        <w:t>:</w:t>
      </w:r>
      <w:r w:rsidRPr="00ED1E7D">
        <w:rPr>
          <w:rFonts w:cs="Times New Roman"/>
        </w:rPr>
        <w:t xml:space="preserve"> </w:t>
      </w:r>
      <w:ins w:id="1675" w:author="Linh Tran" w:date="2024-07-08T00:24:00Z" w16du:dateUtc="2024-07-07T17:24:00Z">
        <w:r w:rsidRPr="009434EA">
          <w:rPr>
            <w:rFonts w:cs="Times New Roman"/>
          </w:rPr>
          <w:t>T</w:t>
        </w:r>
        <w:r w:rsidRPr="00CC087D">
          <w:rPr>
            <w:rFonts w:cs="Times New Roman"/>
          </w:rPr>
          <w:t>ạ</w:t>
        </w:r>
        <w:r w:rsidRPr="00ED1E7D">
          <w:rPr>
            <w:rFonts w:cs="Times New Roman"/>
            <w:rPrChange w:id="1676" w:author="Trần Nhựt Linh" w:date="2024-07-08T09:15:00Z" w16du:dateUtc="2024-07-08T02:15:00Z">
              <w:rPr/>
            </w:rPrChange>
          </w:rPr>
          <w:t>o Pipeline</w:t>
        </w:r>
        <w:bookmarkEnd w:id="1673"/>
        <w:bookmarkEnd w:id="1674"/>
      </w:ins>
    </w:p>
    <w:p w14:paraId="42709466" w14:textId="31E9D144" w:rsidR="00AE43FA" w:rsidRPr="00ED1E7D" w:rsidRDefault="00AE43FA" w:rsidP="00241112">
      <w:pPr>
        <w:jc w:val="both"/>
        <w:rPr>
          <w:ins w:id="1677" w:author="Linh Tran" w:date="2024-07-08T00:24:00Z" w16du:dateUtc="2024-07-07T17:24:00Z"/>
          <w:rFonts w:cs="Times New Roman"/>
          <w:rPrChange w:id="1678" w:author="Trần Nhựt Linh" w:date="2024-07-08T09:15:00Z" w16du:dateUtc="2024-07-08T02:15:00Z">
            <w:rPr>
              <w:ins w:id="1679" w:author="Linh Tran" w:date="2024-07-08T00:24:00Z" w16du:dateUtc="2024-07-07T17:24:00Z"/>
            </w:rPr>
          </w:rPrChange>
        </w:rPr>
      </w:pPr>
      <w:ins w:id="1680" w:author="Linh Tran" w:date="2024-07-08T00:24:00Z" w16du:dateUtc="2024-07-07T17:24:00Z">
        <w:r w:rsidRPr="00ED1E7D">
          <w:rPr>
            <w:rFonts w:cs="Times New Roman"/>
            <w:rPrChange w:id="1681" w:author="Trần Nhựt Linh" w:date="2024-07-08T09:15:00Z" w16du:dateUtc="2024-07-08T02:15:00Z">
              <w:rPr/>
            </w:rPrChange>
          </w:rPr>
          <w:t>Tại phần Buid Triggers, click vào ô “GitHub hook trigger for GITScm polling”</w:t>
        </w:r>
      </w:ins>
    </w:p>
    <w:p w14:paraId="193A4F4C" w14:textId="77777777" w:rsidR="00F90629" w:rsidRPr="00ED1E7D" w:rsidRDefault="00AE43FA" w:rsidP="00F90629">
      <w:pPr>
        <w:keepNext/>
        <w:jc w:val="center"/>
        <w:rPr>
          <w:rFonts w:cs="Times New Roman"/>
        </w:rPr>
      </w:pPr>
      <w:ins w:id="1682" w:author="Linh Tran" w:date="2024-07-08T00:24:00Z" w16du:dateUtc="2024-07-07T17:24:00Z">
        <w:r w:rsidRPr="009434EA">
          <w:rPr>
            <w:rFonts w:cs="Times New Roman"/>
            <w:noProof/>
          </w:rPr>
          <w:drawing>
            <wp:inline distT="0" distB="0" distL="114300" distR="114300" wp14:anchorId="308FE1AB" wp14:editId="1E196BFE">
              <wp:extent cx="2958353" cy="2257295"/>
              <wp:effectExtent l="0" t="0" r="0" b="0"/>
              <wp:docPr id="16" name="Picture 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A screenshot of a survey&#10;&#10;Description automatically generated"/>
                      <pic:cNvPicPr>
                        <a:picLocks noChangeAspect="1"/>
                      </pic:cNvPicPr>
                    </pic:nvPicPr>
                    <pic:blipFill>
                      <a:blip r:embed="rId81"/>
                      <a:stretch>
                        <a:fillRect/>
                      </a:stretch>
                    </pic:blipFill>
                    <pic:spPr>
                      <a:xfrm>
                        <a:off x="0" y="0"/>
                        <a:ext cx="2960026" cy="2258572"/>
                      </a:xfrm>
                      <a:prstGeom prst="rect">
                        <a:avLst/>
                      </a:prstGeom>
                      <a:noFill/>
                      <a:ln>
                        <a:noFill/>
                      </a:ln>
                    </pic:spPr>
                  </pic:pic>
                </a:graphicData>
              </a:graphic>
            </wp:inline>
          </w:drawing>
        </w:r>
      </w:ins>
    </w:p>
    <w:p w14:paraId="73F9E59E" w14:textId="09110B93" w:rsidR="00AE43FA" w:rsidRPr="00CC087D" w:rsidRDefault="00F90629" w:rsidP="00F90629">
      <w:pPr>
        <w:pStyle w:val="Caption"/>
        <w:spacing w:line="360" w:lineRule="auto"/>
        <w:rPr>
          <w:ins w:id="1683" w:author="Linh Tran" w:date="2024-07-08T00:24:00Z" w16du:dateUtc="2024-07-07T17:24:00Z"/>
          <w:rFonts w:cs="Times New Roman"/>
        </w:rPr>
      </w:pPr>
      <w:bookmarkStart w:id="1684" w:name="_Toc171396737"/>
      <w:bookmarkStart w:id="1685" w:name="_Toc171516318"/>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48</w:t>
      </w:r>
      <w:r w:rsidRPr="00ED1E7D">
        <w:rPr>
          <w:rFonts w:cs="Times New Roman"/>
          <w:noProof/>
        </w:rPr>
        <w:fldChar w:fldCharType="end"/>
      </w:r>
      <w:r w:rsidR="001E6A57">
        <w:rPr>
          <w:rFonts w:cs="Times New Roman"/>
          <w:noProof/>
        </w:rPr>
        <w:t>:</w:t>
      </w:r>
      <w:r w:rsidRPr="00ED1E7D">
        <w:rPr>
          <w:rFonts w:cs="Times New Roman"/>
        </w:rPr>
        <w:t xml:space="preserve"> </w:t>
      </w:r>
      <w:ins w:id="1686" w:author="Linh Tran" w:date="2024-07-08T00:24:00Z" w16du:dateUtc="2024-07-07T17:24:00Z">
        <w:r w:rsidRPr="009434EA">
          <w:rPr>
            <w:rFonts w:cs="Times New Roman"/>
          </w:rPr>
          <w:t>Build Trigger</w:t>
        </w:r>
        <w:bookmarkEnd w:id="1684"/>
        <w:bookmarkEnd w:id="1685"/>
      </w:ins>
    </w:p>
    <w:p w14:paraId="4FAFDF9C" w14:textId="272200FD" w:rsidR="00AE43FA" w:rsidRPr="00ED1E7D" w:rsidRDefault="00AE43FA" w:rsidP="00241112">
      <w:pPr>
        <w:jc w:val="both"/>
        <w:rPr>
          <w:ins w:id="1687" w:author="Linh Tran" w:date="2024-07-08T00:24:00Z" w16du:dateUtc="2024-07-07T17:24:00Z"/>
          <w:rFonts w:cs="Times New Roman"/>
          <w:rPrChange w:id="1688" w:author="Trần Nhựt Linh" w:date="2024-07-08T09:15:00Z" w16du:dateUtc="2024-07-08T02:15:00Z">
            <w:rPr>
              <w:ins w:id="1689" w:author="Linh Tran" w:date="2024-07-08T00:24:00Z" w16du:dateUtc="2024-07-07T17:24:00Z"/>
            </w:rPr>
          </w:rPrChange>
        </w:rPr>
      </w:pPr>
      <w:ins w:id="1690" w:author="Linh Tran" w:date="2024-07-08T00:24:00Z" w16du:dateUtc="2024-07-07T17:24:00Z">
        <w:r w:rsidRPr="00ED1E7D">
          <w:rPr>
            <w:rFonts w:cs="Times New Roman"/>
            <w:rPrChange w:id="1691" w:author="Trần Nhựt Linh" w:date="2024-07-08T09:15:00Z" w16du:dateUtc="2024-07-08T02:15:00Z">
              <w:rPr/>
            </w:rPrChange>
          </w:rPr>
          <w:t>Tại phần Pipeline, chọn đường dẫn của repository cần chạy và thêm Credential của Docker. Tại đây, Jenkins sẽ chạy pipeline dựa trên file Jenkinsfile</w:t>
        </w:r>
      </w:ins>
    </w:p>
    <w:p w14:paraId="2BAC3879" w14:textId="77777777" w:rsidR="00F90629" w:rsidRPr="00ED1E7D" w:rsidRDefault="00AE43FA" w:rsidP="00F90629">
      <w:pPr>
        <w:keepNext/>
        <w:jc w:val="center"/>
        <w:rPr>
          <w:rFonts w:cs="Times New Roman"/>
        </w:rPr>
      </w:pPr>
      <w:ins w:id="1692" w:author="Linh Tran" w:date="2024-07-08T00:24:00Z" w16du:dateUtc="2024-07-07T17:24:00Z">
        <w:r w:rsidRPr="009434EA">
          <w:rPr>
            <w:rFonts w:cs="Times New Roman"/>
            <w:noProof/>
          </w:rPr>
          <w:lastRenderedPageBreak/>
          <w:drawing>
            <wp:inline distT="0" distB="0" distL="114300" distR="114300" wp14:anchorId="67644AF8" wp14:editId="09183A32">
              <wp:extent cx="3519170" cy="3101975"/>
              <wp:effectExtent l="0" t="0" r="5080" b="3175"/>
              <wp:docPr id="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A screenshot of a computer&#10;&#10;Description automatically generated"/>
                      <pic:cNvPicPr>
                        <a:picLocks noChangeAspect="1"/>
                      </pic:cNvPicPr>
                    </pic:nvPicPr>
                    <pic:blipFill>
                      <a:blip r:embed="rId82"/>
                      <a:srcRect t="1953" r="4255"/>
                      <a:stretch>
                        <a:fillRect/>
                      </a:stretch>
                    </pic:blipFill>
                    <pic:spPr>
                      <a:xfrm>
                        <a:off x="0" y="0"/>
                        <a:ext cx="3519748" cy="3102644"/>
                      </a:xfrm>
                      <a:prstGeom prst="rect">
                        <a:avLst/>
                      </a:prstGeom>
                      <a:noFill/>
                      <a:ln>
                        <a:noFill/>
                      </a:ln>
                    </pic:spPr>
                  </pic:pic>
                </a:graphicData>
              </a:graphic>
            </wp:inline>
          </w:drawing>
        </w:r>
      </w:ins>
    </w:p>
    <w:p w14:paraId="29223280" w14:textId="08E2A7A7" w:rsidR="00AE43FA" w:rsidRPr="00CC087D" w:rsidRDefault="00F90629" w:rsidP="00F90629">
      <w:pPr>
        <w:pStyle w:val="Caption"/>
        <w:rPr>
          <w:ins w:id="1693" w:author="Linh Tran" w:date="2024-07-08T00:24:00Z" w16du:dateUtc="2024-07-07T17:24:00Z"/>
          <w:rFonts w:cs="Times New Roman"/>
        </w:rPr>
      </w:pPr>
      <w:bookmarkStart w:id="1694" w:name="_Toc171396738"/>
      <w:bookmarkStart w:id="1695" w:name="_Toc171516319"/>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49</w:t>
      </w:r>
      <w:r w:rsidRPr="00ED1E7D">
        <w:rPr>
          <w:rFonts w:cs="Times New Roman"/>
          <w:noProof/>
        </w:rPr>
        <w:fldChar w:fldCharType="end"/>
      </w:r>
      <w:r w:rsidR="001E6A57">
        <w:rPr>
          <w:rFonts w:cs="Times New Roman"/>
          <w:noProof/>
        </w:rPr>
        <w:t>:</w:t>
      </w:r>
      <w:r w:rsidRPr="00ED1E7D">
        <w:rPr>
          <w:rFonts w:cs="Times New Roman"/>
        </w:rPr>
        <w:t xml:space="preserve"> </w:t>
      </w:r>
      <w:ins w:id="1696" w:author="Linh Tran" w:date="2024-07-08T00:24:00Z" w16du:dateUtc="2024-07-07T17:24:00Z">
        <w:r w:rsidRPr="009434EA">
          <w:rPr>
            <w:rFonts w:cs="Times New Roman"/>
          </w:rPr>
          <w:t>Pipeline Config</w:t>
        </w:r>
        <w:bookmarkEnd w:id="1694"/>
        <w:bookmarkEnd w:id="1695"/>
      </w:ins>
    </w:p>
    <w:p w14:paraId="0A6EC1CE" w14:textId="18A1467E" w:rsidR="00AE43FA" w:rsidRPr="00ED1E7D" w:rsidRDefault="00AE43FA" w:rsidP="00241112">
      <w:pPr>
        <w:jc w:val="both"/>
        <w:rPr>
          <w:ins w:id="1697" w:author="Linh Tran" w:date="2024-07-08T00:24:00Z" w16du:dateUtc="2024-07-07T17:24:00Z"/>
          <w:rFonts w:cs="Times New Roman"/>
          <w:rPrChange w:id="1698" w:author="Trần Nhựt Linh" w:date="2024-07-08T09:15:00Z" w16du:dateUtc="2024-07-08T02:15:00Z">
            <w:rPr>
              <w:ins w:id="1699" w:author="Linh Tran" w:date="2024-07-08T00:24:00Z" w16du:dateUtc="2024-07-07T17:24:00Z"/>
            </w:rPr>
          </w:rPrChange>
        </w:rPr>
      </w:pPr>
      <w:ins w:id="1700" w:author="Linh Tran" w:date="2024-07-08T00:24:00Z" w16du:dateUtc="2024-07-07T17:24:00Z">
        <w:r w:rsidRPr="00ED1E7D">
          <w:rPr>
            <w:rFonts w:cs="Times New Roman"/>
            <w:rPrChange w:id="1701" w:author="Trần Nhựt Linh" w:date="2024-07-08T09:15:00Z" w16du:dateUtc="2024-07-08T02:15:00Z">
              <w:rPr/>
            </w:rPrChange>
          </w:rPr>
          <w:t>Tại Dashboard, Pipeline mới đã được tạo thành công</w:t>
        </w:r>
      </w:ins>
    </w:p>
    <w:p w14:paraId="365D0B79" w14:textId="77777777" w:rsidR="00F90629" w:rsidRPr="00ED1E7D" w:rsidRDefault="00551D77" w:rsidP="00F90629">
      <w:pPr>
        <w:keepNext/>
        <w:jc w:val="center"/>
        <w:rPr>
          <w:rFonts w:cs="Times New Roman"/>
        </w:rPr>
      </w:pPr>
      <w:ins w:id="1702" w:author="Linh Tran" w:date="2024-07-08T00:24:00Z" w16du:dateUtc="2024-07-07T17:24:00Z">
        <w:r w:rsidRPr="00ED1E7D">
          <w:rPr>
            <w:rFonts w:cs="Times New Roman"/>
            <w:noProof/>
          </w:rPr>
          <mc:AlternateContent>
            <mc:Choice Requires="wps">
              <w:drawing>
                <wp:anchor distT="0" distB="0" distL="114300" distR="114300" simplePos="0" relativeHeight="251661312" behindDoc="0" locked="0" layoutInCell="1" allowOverlap="1" wp14:anchorId="4CFB602C" wp14:editId="55745C2A">
                  <wp:simplePos x="0" y="0"/>
                  <wp:positionH relativeFrom="margin">
                    <wp:posOffset>2312035</wp:posOffset>
                  </wp:positionH>
                  <wp:positionV relativeFrom="paragraph">
                    <wp:posOffset>1198245</wp:posOffset>
                  </wp:positionV>
                  <wp:extent cx="1494790" cy="238125"/>
                  <wp:effectExtent l="0" t="0" r="0" b="9525"/>
                  <wp:wrapNone/>
                  <wp:docPr id="177495486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4790" cy="2381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7F8D9EA9" id="Rectangle 1" o:spid="_x0000_s1026" style="position:absolute;margin-left:182.05pt;margin-top:94.35pt;width:117.7pt;height:18.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" filled="f" strokecolor="#c0504d [3205]" strokeweight="2pt">
                  <v:path arrowok="t"/>
                  <w10:wrap anchorx="margin"/>
                </v:rect>
              </w:pict>
            </mc:Fallback>
          </mc:AlternateContent>
        </w:r>
        <w:r w:rsidR="00AE43FA" w:rsidRPr="009434EA">
          <w:rPr>
            <w:rFonts w:cs="Times New Roman"/>
            <w:noProof/>
          </w:rPr>
          <w:drawing>
            <wp:inline distT="0" distB="0" distL="114300" distR="114300" wp14:anchorId="2D00AD40" wp14:editId="017D4511">
              <wp:extent cx="2604135" cy="1794510"/>
              <wp:effectExtent l="0" t="0" r="5715" b="0"/>
              <wp:docPr id="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screenshot of a computer&#10;&#10;Description automatically generated"/>
                      <pic:cNvPicPr>
                        <a:picLocks noChangeAspect="1"/>
                      </pic:cNvPicPr>
                    </pic:nvPicPr>
                    <pic:blipFill>
                      <a:blip r:embed="rId83"/>
                      <a:stretch>
                        <a:fillRect/>
                      </a:stretch>
                    </pic:blipFill>
                    <pic:spPr>
                      <a:xfrm>
                        <a:off x="0" y="0"/>
                        <a:ext cx="2605581" cy="1795590"/>
                      </a:xfrm>
                      <a:prstGeom prst="rect">
                        <a:avLst/>
                      </a:prstGeom>
                      <a:noFill/>
                      <a:ln>
                        <a:noFill/>
                      </a:ln>
                    </pic:spPr>
                  </pic:pic>
                </a:graphicData>
              </a:graphic>
            </wp:inline>
          </w:drawing>
        </w:r>
      </w:ins>
    </w:p>
    <w:p w14:paraId="560DB95A" w14:textId="7A21886B" w:rsidR="00AE43FA" w:rsidRPr="00ED1E7D" w:rsidRDefault="00F90629" w:rsidP="00F90629">
      <w:pPr>
        <w:pStyle w:val="Caption"/>
        <w:rPr>
          <w:ins w:id="1703" w:author="Linh Tran" w:date="2024-07-08T00:24:00Z" w16du:dateUtc="2024-07-07T17:24:00Z"/>
          <w:rFonts w:cs="Times New Roman"/>
          <w:rPrChange w:id="1704" w:author="Trần Nhựt Linh" w:date="2024-07-08T09:15:00Z" w16du:dateUtc="2024-07-08T02:15:00Z">
            <w:rPr>
              <w:ins w:id="1705" w:author="Linh Tran" w:date="2024-07-08T00:24:00Z" w16du:dateUtc="2024-07-07T17:24:00Z"/>
            </w:rPr>
          </w:rPrChange>
        </w:rPr>
      </w:pPr>
      <w:bookmarkStart w:id="1706" w:name="_Toc171396739"/>
      <w:bookmarkStart w:id="1707" w:name="_Toc171516320"/>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50</w:t>
      </w:r>
      <w:r w:rsidRPr="00ED1E7D">
        <w:rPr>
          <w:rFonts w:cs="Times New Roman"/>
          <w:noProof/>
        </w:rPr>
        <w:fldChar w:fldCharType="end"/>
      </w:r>
      <w:r w:rsidR="001E6A57">
        <w:rPr>
          <w:rFonts w:cs="Times New Roman"/>
          <w:noProof/>
        </w:rPr>
        <w:t>:</w:t>
      </w:r>
      <w:r w:rsidRPr="00ED1E7D">
        <w:rPr>
          <w:rFonts w:cs="Times New Roman"/>
        </w:rPr>
        <w:t xml:space="preserve"> </w:t>
      </w:r>
      <w:ins w:id="1708" w:author="Linh Tran" w:date="2024-07-08T00:24:00Z" w16du:dateUtc="2024-07-07T17:24:00Z">
        <w:r w:rsidRPr="009434EA">
          <w:rPr>
            <w:rFonts w:cs="Times New Roman"/>
          </w:rPr>
          <w:t>T</w:t>
        </w:r>
        <w:r w:rsidRPr="00CC087D">
          <w:rPr>
            <w:rFonts w:cs="Times New Roman"/>
          </w:rPr>
          <w:t>ạ</w:t>
        </w:r>
        <w:r w:rsidRPr="00ED1E7D">
          <w:rPr>
            <w:rFonts w:cs="Times New Roman"/>
            <w:rPrChange w:id="1709" w:author="Trần Nhựt Linh" w:date="2024-07-08T09:15:00Z" w16du:dateUtc="2024-07-08T02:15:00Z">
              <w:rPr/>
            </w:rPrChange>
          </w:rPr>
          <w:t>o thành công pipeline</w:t>
        </w:r>
        <w:bookmarkEnd w:id="1706"/>
        <w:bookmarkEnd w:id="1707"/>
      </w:ins>
    </w:p>
    <w:p w14:paraId="168CB00A" w14:textId="7398514E" w:rsidR="00AE43FA" w:rsidRPr="00ED1E7D" w:rsidRDefault="00AE43FA" w:rsidP="00241112">
      <w:pPr>
        <w:pStyle w:val="Heading3"/>
        <w:rPr>
          <w:ins w:id="1710" w:author="Linh Tran" w:date="2024-07-08T00:24:00Z" w16du:dateUtc="2024-07-07T17:24:00Z"/>
          <w:rFonts w:cs="Times New Roman"/>
          <w:rPrChange w:id="1711" w:author="Trần Nhựt Linh" w:date="2024-07-08T09:15:00Z" w16du:dateUtc="2024-07-08T02:15:00Z">
            <w:rPr>
              <w:ins w:id="1712" w:author="Linh Tran" w:date="2024-07-08T00:24:00Z" w16du:dateUtc="2024-07-07T17:24:00Z"/>
            </w:rPr>
          </w:rPrChange>
        </w:rPr>
      </w:pPr>
      <w:bookmarkStart w:id="1713" w:name="_Toc170995496"/>
      <w:bookmarkStart w:id="1714" w:name="_Toc171397311"/>
      <w:ins w:id="1715" w:author="Linh Tran" w:date="2024-07-08T00:24:00Z" w16du:dateUtc="2024-07-07T17:24:00Z">
        <w:r w:rsidRPr="00ED1E7D">
          <w:rPr>
            <w:rFonts w:cs="Times New Roman"/>
            <w:rPrChange w:id="1716" w:author="Trần Nhựt Linh" w:date="2024-07-08T09:15:00Z" w16du:dateUtc="2024-07-08T02:15:00Z">
              <w:rPr/>
            </w:rPrChange>
          </w:rPr>
          <w:t>Chạy Pipeline CI/CD</w:t>
        </w:r>
        <w:bookmarkEnd w:id="1713"/>
        <w:bookmarkEnd w:id="1714"/>
      </w:ins>
    </w:p>
    <w:p w14:paraId="2E4A2356" w14:textId="590B6AFF" w:rsidR="00AE43FA" w:rsidRPr="00ED1E7D" w:rsidRDefault="00AE43FA" w:rsidP="00241112">
      <w:pPr>
        <w:jc w:val="both"/>
        <w:rPr>
          <w:ins w:id="1717" w:author="Linh Tran" w:date="2024-07-08T00:24:00Z" w16du:dateUtc="2024-07-07T17:24:00Z"/>
          <w:rFonts w:cs="Times New Roman"/>
          <w:rPrChange w:id="1718" w:author="Trần Nhựt Linh" w:date="2024-07-08T09:15:00Z" w16du:dateUtc="2024-07-08T02:15:00Z">
            <w:rPr>
              <w:ins w:id="1719" w:author="Linh Tran" w:date="2024-07-08T00:24:00Z" w16du:dateUtc="2024-07-07T17:24:00Z"/>
            </w:rPr>
          </w:rPrChange>
        </w:rPr>
      </w:pPr>
      <w:ins w:id="1720" w:author="Linh Tran" w:date="2024-07-08T00:24:00Z" w16du:dateUtc="2024-07-07T17:24:00Z">
        <w:r w:rsidRPr="00ED1E7D">
          <w:rPr>
            <w:rFonts w:cs="Times New Roman"/>
            <w:rPrChange w:id="1721" w:author="Trần Nhựt Linh" w:date="2024-07-08T09:15:00Z" w16du:dateUtc="2024-07-08T02:15:00Z">
              <w:rPr/>
            </w:rPrChange>
          </w:rPr>
          <w:t>Click vào tên pipeline cần chạy và click Build Now, Jenkins sẽ tiến hành build source code. Dùng Ocean Blue hoặc Console Output để xem quá trình chạy của Pipeline</w:t>
        </w:r>
      </w:ins>
    </w:p>
    <w:p w14:paraId="3E4CDBEA" w14:textId="77777777" w:rsidR="00F90629" w:rsidRPr="00ED1E7D" w:rsidRDefault="00AE43FA" w:rsidP="00F90629">
      <w:pPr>
        <w:keepNext/>
        <w:jc w:val="center"/>
        <w:rPr>
          <w:rFonts w:cs="Times New Roman"/>
        </w:rPr>
      </w:pPr>
      <w:ins w:id="1722" w:author="Linh Tran" w:date="2024-07-08T00:24:00Z" w16du:dateUtc="2024-07-07T17:24:00Z">
        <w:r w:rsidRPr="009434EA">
          <w:rPr>
            <w:rFonts w:cs="Times New Roman"/>
            <w:noProof/>
          </w:rPr>
          <w:lastRenderedPageBreak/>
          <w:drawing>
            <wp:inline distT="0" distB="0" distL="114300" distR="114300" wp14:anchorId="2F0A685B" wp14:editId="3DCF59CB">
              <wp:extent cx="4590415" cy="1675765"/>
              <wp:effectExtent l="0" t="0" r="635" b="635"/>
              <wp:docPr id="4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descr="A screenshot of a computer&#10;&#10;Description automatically generated"/>
                      <pic:cNvPicPr>
                        <a:picLocks noChangeAspect="1"/>
                      </pic:cNvPicPr>
                    </pic:nvPicPr>
                    <pic:blipFill>
                      <a:blip r:embed="rId84"/>
                      <a:stretch>
                        <a:fillRect/>
                      </a:stretch>
                    </pic:blipFill>
                    <pic:spPr>
                      <a:xfrm>
                        <a:off x="0" y="0"/>
                        <a:ext cx="4590415" cy="1675765"/>
                      </a:xfrm>
                      <a:prstGeom prst="rect">
                        <a:avLst/>
                      </a:prstGeom>
                      <a:noFill/>
                      <a:ln>
                        <a:noFill/>
                      </a:ln>
                    </pic:spPr>
                  </pic:pic>
                </a:graphicData>
              </a:graphic>
            </wp:inline>
          </w:drawing>
        </w:r>
      </w:ins>
    </w:p>
    <w:p w14:paraId="6D3A5A74" w14:textId="6334A60F" w:rsidR="00AE43FA" w:rsidRPr="00ED1E7D" w:rsidRDefault="00F90629" w:rsidP="00F90629">
      <w:pPr>
        <w:pStyle w:val="Caption"/>
        <w:rPr>
          <w:ins w:id="1723" w:author="Linh Tran" w:date="2024-07-08T00:24:00Z" w16du:dateUtc="2024-07-07T17:24:00Z"/>
          <w:rFonts w:cs="Times New Roman"/>
          <w:rPrChange w:id="1724" w:author="Trần Nhựt Linh" w:date="2024-07-08T09:15:00Z" w16du:dateUtc="2024-07-08T02:15:00Z">
            <w:rPr>
              <w:ins w:id="1725" w:author="Linh Tran" w:date="2024-07-08T00:24:00Z" w16du:dateUtc="2024-07-07T17:24:00Z"/>
            </w:rPr>
          </w:rPrChange>
        </w:rPr>
      </w:pPr>
      <w:bookmarkStart w:id="1726" w:name="_Toc171396740"/>
      <w:bookmarkStart w:id="1727" w:name="_Toc171516321"/>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51</w:t>
      </w:r>
      <w:r w:rsidRPr="00ED1E7D">
        <w:rPr>
          <w:rFonts w:cs="Times New Roman"/>
          <w:noProof/>
        </w:rPr>
        <w:fldChar w:fldCharType="end"/>
      </w:r>
      <w:r w:rsidR="001E6A57">
        <w:rPr>
          <w:rFonts w:cs="Times New Roman"/>
          <w:noProof/>
        </w:rPr>
        <w:t>:</w:t>
      </w:r>
      <w:r w:rsidRPr="00ED1E7D">
        <w:rPr>
          <w:rFonts w:cs="Times New Roman"/>
        </w:rPr>
        <w:t xml:space="preserve"> </w:t>
      </w:r>
      <w:ins w:id="1728" w:author="Linh Tran" w:date="2024-07-08T00:24:00Z" w16du:dateUtc="2024-07-07T17:24:00Z">
        <w:r w:rsidRPr="009434EA">
          <w:rPr>
            <w:rFonts w:cs="Times New Roman"/>
          </w:rPr>
          <w:t>Chi ti</w:t>
        </w:r>
        <w:r w:rsidRPr="00CC087D">
          <w:rPr>
            <w:rFonts w:cs="Times New Roman"/>
          </w:rPr>
          <w:t>ế</w:t>
        </w:r>
        <w:r w:rsidRPr="00ED1E7D">
          <w:rPr>
            <w:rFonts w:cs="Times New Roman"/>
            <w:rPrChange w:id="1729" w:author="Trần Nhựt Linh" w:date="2024-07-08T09:15:00Z" w16du:dateUtc="2024-07-08T02:15:00Z">
              <w:rPr/>
            </w:rPrChange>
          </w:rPr>
          <w:t>t pipeline chạy</w:t>
        </w:r>
        <w:bookmarkEnd w:id="1726"/>
        <w:bookmarkEnd w:id="1727"/>
      </w:ins>
    </w:p>
    <w:p w14:paraId="7306BBC1" w14:textId="349A20C4" w:rsidR="00AE43FA" w:rsidRPr="009434EA" w:rsidRDefault="00AE43FA" w:rsidP="00241112">
      <w:pPr>
        <w:jc w:val="both"/>
        <w:rPr>
          <w:ins w:id="1730" w:author="Linh Tran" w:date="2024-07-08T00:24:00Z" w16du:dateUtc="2024-07-07T17:24:00Z"/>
          <w:rFonts w:cs="Times New Roman"/>
        </w:rPr>
      </w:pPr>
      <w:ins w:id="1731" w:author="Linh Tran" w:date="2024-07-08T00:24:00Z" w16du:dateUtc="2024-07-07T17:24:00Z">
        <w:r w:rsidRPr="00ED1E7D">
          <w:rPr>
            <w:rFonts w:cs="Times New Roman"/>
            <w:rPrChange w:id="1732" w:author="Trần Nhựt Linh" w:date="2024-07-08T09:15:00Z" w16du:dateUtc="2024-07-08T02:15:00Z">
              <w:rPr/>
            </w:rPrChange>
          </w:rPr>
          <w:t>Pipe chạy thành công với thời gian chạy là 3</w:t>
        </w:r>
      </w:ins>
      <w:ins w:id="1733" w:author="Linh Tran" w:date="2024-07-08T00:40:00Z" w16du:dateUtc="2024-07-07T17:40:00Z">
        <w:r w:rsidR="00152D9F" w:rsidRPr="00ED1E7D">
          <w:rPr>
            <w:rFonts w:cs="Times New Roman"/>
          </w:rPr>
          <w:t xml:space="preserve"> phút </w:t>
        </w:r>
      </w:ins>
      <w:ins w:id="1734" w:author="Linh Tran" w:date="2024-07-08T00:24:00Z" w16du:dateUtc="2024-07-07T17:24:00Z">
        <w:r w:rsidRPr="009434EA">
          <w:rPr>
            <w:rFonts w:cs="Times New Roman"/>
          </w:rPr>
          <w:t>59</w:t>
        </w:r>
      </w:ins>
      <w:ins w:id="1735" w:author="Linh Tran" w:date="2024-07-08T00:40:00Z" w16du:dateUtc="2024-07-07T17:40:00Z">
        <w:r w:rsidR="00152D9F" w:rsidRPr="00ED1E7D">
          <w:rPr>
            <w:rFonts w:cs="Times New Roman"/>
          </w:rPr>
          <w:t xml:space="preserve"> giây</w:t>
        </w:r>
      </w:ins>
    </w:p>
    <w:p w14:paraId="1519F762" w14:textId="77777777" w:rsidR="00F90629" w:rsidRPr="00ED1E7D" w:rsidRDefault="00AE43FA" w:rsidP="00F90629">
      <w:pPr>
        <w:keepNext/>
        <w:jc w:val="center"/>
        <w:rPr>
          <w:rFonts w:cs="Times New Roman"/>
        </w:rPr>
      </w:pPr>
      <w:ins w:id="1736" w:author="Linh Tran" w:date="2024-07-08T00:24:00Z" w16du:dateUtc="2024-07-07T17:24:00Z">
        <w:r w:rsidRPr="009434EA">
          <w:rPr>
            <w:rFonts w:cs="Times New Roman"/>
            <w:noProof/>
          </w:rPr>
          <w:drawing>
            <wp:inline distT="0" distB="0" distL="114300" distR="114300" wp14:anchorId="17B70267" wp14:editId="56B49890">
              <wp:extent cx="4577080" cy="1670685"/>
              <wp:effectExtent l="0" t="0" r="13970" b="5715"/>
              <wp:docPr id="4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descr="A screenshot of a computer&#10;&#10;Description automatically generated"/>
                      <pic:cNvPicPr>
                        <a:picLocks noChangeAspect="1"/>
                      </pic:cNvPicPr>
                    </pic:nvPicPr>
                    <pic:blipFill>
                      <a:blip r:embed="rId85"/>
                      <a:stretch>
                        <a:fillRect/>
                      </a:stretch>
                    </pic:blipFill>
                    <pic:spPr>
                      <a:xfrm>
                        <a:off x="0" y="0"/>
                        <a:ext cx="4577080" cy="1670685"/>
                      </a:xfrm>
                      <a:prstGeom prst="rect">
                        <a:avLst/>
                      </a:prstGeom>
                      <a:noFill/>
                      <a:ln>
                        <a:noFill/>
                      </a:ln>
                    </pic:spPr>
                  </pic:pic>
                </a:graphicData>
              </a:graphic>
            </wp:inline>
          </w:drawing>
        </w:r>
      </w:ins>
    </w:p>
    <w:p w14:paraId="645DC2BD" w14:textId="4D6A2E4F" w:rsidR="00AE43FA" w:rsidRPr="00ED1E7D" w:rsidRDefault="00F90629" w:rsidP="00F90629">
      <w:pPr>
        <w:pStyle w:val="Caption"/>
        <w:rPr>
          <w:ins w:id="1737" w:author="Linh Tran" w:date="2024-07-08T00:24:00Z" w16du:dateUtc="2024-07-07T17:24:00Z"/>
          <w:rFonts w:cs="Times New Roman"/>
          <w:rPrChange w:id="1738" w:author="Trần Nhựt Linh" w:date="2024-07-08T09:15:00Z" w16du:dateUtc="2024-07-08T02:15:00Z">
            <w:rPr>
              <w:ins w:id="1739" w:author="Linh Tran" w:date="2024-07-08T00:24:00Z" w16du:dateUtc="2024-07-07T17:24:00Z"/>
            </w:rPr>
          </w:rPrChange>
        </w:rPr>
      </w:pPr>
      <w:bookmarkStart w:id="1740" w:name="_Toc171396741"/>
      <w:bookmarkStart w:id="1741" w:name="_Toc171516322"/>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52</w:t>
      </w:r>
      <w:r w:rsidRPr="00ED1E7D">
        <w:rPr>
          <w:rFonts w:cs="Times New Roman"/>
          <w:noProof/>
        </w:rPr>
        <w:fldChar w:fldCharType="end"/>
      </w:r>
      <w:r w:rsidR="001E6A57">
        <w:rPr>
          <w:rFonts w:cs="Times New Roman"/>
          <w:noProof/>
        </w:rPr>
        <w:t>:</w:t>
      </w:r>
      <w:r w:rsidRPr="00ED1E7D">
        <w:rPr>
          <w:rFonts w:cs="Times New Roman"/>
        </w:rPr>
        <w:t xml:space="preserve"> </w:t>
      </w:r>
      <w:ins w:id="1742" w:author="Linh Tran" w:date="2024-07-08T00:24:00Z" w16du:dateUtc="2024-07-07T17:24:00Z">
        <w:r w:rsidRPr="009434EA">
          <w:rPr>
            <w:rFonts w:cs="Times New Roman"/>
          </w:rPr>
          <w:t>Pipeline ch</w:t>
        </w:r>
        <w:r w:rsidRPr="00CC087D">
          <w:rPr>
            <w:rFonts w:cs="Times New Roman"/>
          </w:rPr>
          <w:t>ạ</w:t>
        </w:r>
        <w:r w:rsidRPr="00ED1E7D">
          <w:rPr>
            <w:rFonts w:cs="Times New Roman"/>
            <w:rPrChange w:id="1743" w:author="Trần Nhựt Linh" w:date="2024-07-08T09:15:00Z" w16du:dateUtc="2024-07-08T02:15:00Z">
              <w:rPr/>
            </w:rPrChange>
          </w:rPr>
          <w:t>y thành công</w:t>
        </w:r>
        <w:bookmarkEnd w:id="1740"/>
        <w:bookmarkEnd w:id="1741"/>
      </w:ins>
    </w:p>
    <w:p w14:paraId="5AAAC034" w14:textId="45DCECA8" w:rsidR="00AE43FA" w:rsidRPr="009434EA" w:rsidRDefault="00AE43FA" w:rsidP="00241112">
      <w:pPr>
        <w:jc w:val="both"/>
        <w:rPr>
          <w:ins w:id="1744" w:author="Linh Tran" w:date="2024-07-08T00:24:00Z" w16du:dateUtc="2024-07-07T17:24:00Z"/>
          <w:rFonts w:cs="Times New Roman"/>
        </w:rPr>
      </w:pPr>
      <w:ins w:id="1745" w:author="Linh Tran" w:date="2024-07-08T00:24:00Z" w16du:dateUtc="2024-07-07T17:24:00Z">
        <w:r w:rsidRPr="00ED1E7D">
          <w:rPr>
            <w:rFonts w:cs="Times New Roman"/>
            <w:rPrChange w:id="1746" w:author="Trần Nhựt Linh" w:date="2024-07-08T09:15:00Z" w16du:dateUtc="2024-07-08T02:15:00Z">
              <w:rPr/>
            </w:rPrChange>
          </w:rPr>
          <w:t>Ứng dụng đã được triển khai thành công trên Kubernetes</w:t>
        </w:r>
      </w:ins>
      <w:ins w:id="1747" w:author="Linh Tran" w:date="2024-07-08T00:40:00Z" w16du:dateUtc="2024-07-07T17:40:00Z">
        <w:r w:rsidR="00130A60" w:rsidRPr="00ED1E7D">
          <w:rPr>
            <w:rFonts w:cs="Times New Roman"/>
          </w:rPr>
          <w:t xml:space="preserve"> </w:t>
        </w:r>
      </w:ins>
      <w:r w:rsidR="00C751F7" w:rsidRPr="00ED1E7D">
        <w:rPr>
          <w:rFonts w:cs="Times New Roman"/>
        </w:rPr>
        <w:t>Cluster</w:t>
      </w:r>
    </w:p>
    <w:p w14:paraId="1E35FDBB" w14:textId="77777777" w:rsidR="00F90629" w:rsidRPr="00ED1E7D" w:rsidRDefault="00AE43FA" w:rsidP="00F90629">
      <w:pPr>
        <w:keepNext/>
        <w:jc w:val="center"/>
        <w:rPr>
          <w:rFonts w:cs="Times New Roman"/>
        </w:rPr>
      </w:pPr>
      <w:ins w:id="1748" w:author="Linh Tran" w:date="2024-07-08T00:24:00Z" w16du:dateUtc="2024-07-07T17:24:00Z">
        <w:r w:rsidRPr="009434EA">
          <w:rPr>
            <w:rFonts w:cs="Times New Roman"/>
            <w:noProof/>
          </w:rPr>
          <w:drawing>
            <wp:inline distT="0" distB="0" distL="114300" distR="114300" wp14:anchorId="5C41BBFB" wp14:editId="694DAD1E">
              <wp:extent cx="4871085" cy="1887220"/>
              <wp:effectExtent l="0" t="0" r="5715" b="0"/>
              <wp:docPr id="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descr="A screenshot of a computer&#10;&#10;Description automatically generated"/>
                      <pic:cNvPicPr>
                        <a:picLocks noChangeAspect="1"/>
                      </pic:cNvPicPr>
                    </pic:nvPicPr>
                    <pic:blipFill>
                      <a:blip r:embed="rId86"/>
                      <a:stretch>
                        <a:fillRect/>
                      </a:stretch>
                    </pic:blipFill>
                    <pic:spPr>
                      <a:xfrm>
                        <a:off x="0" y="0"/>
                        <a:ext cx="4871677" cy="1887832"/>
                      </a:xfrm>
                      <a:prstGeom prst="rect">
                        <a:avLst/>
                      </a:prstGeom>
                      <a:noFill/>
                      <a:ln>
                        <a:noFill/>
                      </a:ln>
                    </pic:spPr>
                  </pic:pic>
                </a:graphicData>
              </a:graphic>
            </wp:inline>
          </w:drawing>
        </w:r>
      </w:ins>
    </w:p>
    <w:p w14:paraId="639C73B7" w14:textId="1BDE0A30" w:rsidR="00AE43FA" w:rsidRPr="00ED1E7D" w:rsidRDefault="00F90629" w:rsidP="00F90629">
      <w:pPr>
        <w:pStyle w:val="Caption"/>
        <w:rPr>
          <w:ins w:id="1749" w:author="Linh Tran" w:date="2024-07-08T00:24:00Z" w16du:dateUtc="2024-07-07T17:24:00Z"/>
          <w:rFonts w:cs="Times New Roman"/>
          <w:rPrChange w:id="1750" w:author="Trần Nhựt Linh" w:date="2024-07-08T09:15:00Z" w16du:dateUtc="2024-07-08T02:15:00Z">
            <w:rPr>
              <w:ins w:id="1751" w:author="Linh Tran" w:date="2024-07-08T00:24:00Z" w16du:dateUtc="2024-07-07T17:24:00Z"/>
            </w:rPr>
          </w:rPrChange>
        </w:rPr>
      </w:pPr>
      <w:bookmarkStart w:id="1752" w:name="_Toc171396742"/>
      <w:bookmarkStart w:id="1753" w:name="_Toc171516323"/>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53</w:t>
      </w:r>
      <w:r w:rsidRPr="00ED1E7D">
        <w:rPr>
          <w:rFonts w:cs="Times New Roman"/>
          <w:noProof/>
        </w:rPr>
        <w:fldChar w:fldCharType="end"/>
      </w:r>
      <w:r w:rsidR="001E6A57">
        <w:rPr>
          <w:rFonts w:cs="Times New Roman"/>
          <w:noProof/>
        </w:rPr>
        <w:t>:</w:t>
      </w:r>
      <w:r w:rsidRPr="00ED1E7D">
        <w:rPr>
          <w:rFonts w:cs="Times New Roman"/>
        </w:rPr>
        <w:t xml:space="preserve"> </w:t>
      </w:r>
      <w:ins w:id="1754" w:author="Linh Tran" w:date="2024-07-08T00:24:00Z" w16du:dateUtc="2024-07-07T17:24:00Z">
        <w:r w:rsidRPr="009434EA">
          <w:rPr>
            <w:rFonts w:cs="Times New Roman"/>
          </w:rPr>
          <w:t>Tri</w:t>
        </w:r>
        <w:r w:rsidRPr="00CC087D">
          <w:rPr>
            <w:rFonts w:cs="Times New Roman"/>
          </w:rPr>
          <w:t>ể</w:t>
        </w:r>
        <w:r w:rsidRPr="00ED1E7D">
          <w:rPr>
            <w:rFonts w:cs="Times New Roman"/>
            <w:rPrChange w:id="1755" w:author="Trần Nhựt Linh" w:date="2024-07-08T09:15:00Z" w16du:dateUtc="2024-07-08T02:15:00Z">
              <w:rPr>
                <w:bCs w:val="0"/>
                <w:szCs w:val="22"/>
              </w:rPr>
            </w:rPrChange>
          </w:rPr>
          <w:t>n khai thành công</w:t>
        </w:r>
        <w:bookmarkEnd w:id="1752"/>
        <w:bookmarkEnd w:id="1753"/>
      </w:ins>
    </w:p>
    <w:p w14:paraId="54ACF3CE" w14:textId="3D436218" w:rsidR="00AE43FA" w:rsidRPr="00ED1E7D" w:rsidRDefault="00AE43FA" w:rsidP="00241112">
      <w:pPr>
        <w:pStyle w:val="Heading2"/>
        <w:rPr>
          <w:ins w:id="1756" w:author="Linh Tran" w:date="2024-07-08T00:24:00Z" w16du:dateUtc="2024-07-07T17:24:00Z"/>
          <w:rFonts w:cs="Times New Roman"/>
          <w:rPrChange w:id="1757" w:author="Trần Nhựt Linh" w:date="2024-07-08T09:15:00Z" w16du:dateUtc="2024-07-08T02:15:00Z">
            <w:rPr>
              <w:ins w:id="1758" w:author="Linh Tran" w:date="2024-07-08T00:24:00Z" w16du:dateUtc="2024-07-07T17:24:00Z"/>
            </w:rPr>
          </w:rPrChange>
        </w:rPr>
      </w:pPr>
      <w:bookmarkStart w:id="1759" w:name="_Toc170995497"/>
      <w:bookmarkStart w:id="1760" w:name="_Toc171397312"/>
      <w:ins w:id="1761" w:author="Linh Tran" w:date="2024-07-08T00:24:00Z" w16du:dateUtc="2024-07-07T17:24:00Z">
        <w:r w:rsidRPr="00ED1E7D">
          <w:rPr>
            <w:rFonts w:cs="Times New Roman"/>
            <w:rPrChange w:id="1762" w:author="Trần Nhựt Linh" w:date="2024-07-08T09:15:00Z" w16du:dateUtc="2024-07-08T02:15:00Z">
              <w:rPr/>
            </w:rPrChange>
          </w:rPr>
          <w:lastRenderedPageBreak/>
          <w:t>Jenkins CI/CD trên Git Server</w:t>
        </w:r>
        <w:bookmarkEnd w:id="1759"/>
        <w:bookmarkEnd w:id="1760"/>
      </w:ins>
    </w:p>
    <w:p w14:paraId="0A120A2B" w14:textId="0D3FBF05" w:rsidR="00AE43FA" w:rsidRPr="00ED1E7D" w:rsidRDefault="00AE43FA" w:rsidP="00241112">
      <w:pPr>
        <w:pStyle w:val="Heading3"/>
        <w:rPr>
          <w:ins w:id="1763" w:author="Linh Tran" w:date="2024-07-08T00:24:00Z" w16du:dateUtc="2024-07-07T17:24:00Z"/>
          <w:rFonts w:cs="Times New Roman"/>
          <w:rPrChange w:id="1764" w:author="Trần Nhựt Linh" w:date="2024-07-08T09:15:00Z" w16du:dateUtc="2024-07-08T02:15:00Z">
            <w:rPr>
              <w:ins w:id="1765" w:author="Linh Tran" w:date="2024-07-08T00:24:00Z" w16du:dateUtc="2024-07-07T17:24:00Z"/>
            </w:rPr>
          </w:rPrChange>
        </w:rPr>
      </w:pPr>
      <w:bookmarkStart w:id="1766" w:name="_Toc170995498"/>
      <w:bookmarkStart w:id="1767" w:name="_Toc171397313"/>
      <w:ins w:id="1768" w:author="Linh Tran" w:date="2024-07-08T00:24:00Z" w16du:dateUtc="2024-07-07T17:24:00Z">
        <w:r w:rsidRPr="00ED1E7D">
          <w:rPr>
            <w:rFonts w:cs="Times New Roman"/>
            <w:rPrChange w:id="1769" w:author="Trần Nhựt Linh" w:date="2024-07-08T09:15:00Z" w16du:dateUtc="2024-07-08T02:15:00Z">
              <w:rPr/>
            </w:rPrChange>
          </w:rPr>
          <w:t>Mô hình triển khai</w:t>
        </w:r>
        <w:bookmarkEnd w:id="1766"/>
        <w:bookmarkEnd w:id="1767"/>
      </w:ins>
    </w:p>
    <w:p w14:paraId="52774800" w14:textId="77777777" w:rsidR="00F90629" w:rsidRPr="00ED1E7D" w:rsidRDefault="00AE43FA" w:rsidP="00F90629">
      <w:pPr>
        <w:keepNext/>
        <w:jc w:val="center"/>
        <w:rPr>
          <w:rFonts w:cs="Times New Roman"/>
        </w:rPr>
      </w:pPr>
      <w:ins w:id="1770" w:author="Linh Tran" w:date="2024-07-08T00:24:00Z" w16du:dateUtc="2024-07-07T17:24:00Z">
        <w:r w:rsidRPr="009434EA">
          <w:rPr>
            <w:rFonts w:cs="Times New Roman"/>
            <w:noProof/>
          </w:rPr>
          <w:drawing>
            <wp:inline distT="0" distB="0" distL="114300" distR="114300" wp14:anchorId="777831AC" wp14:editId="59169C87">
              <wp:extent cx="3651799" cy="2467945"/>
              <wp:effectExtent l="0" t="0" r="6350" b="8890"/>
              <wp:docPr id="34" name="Picture 34" descr="cicdlocal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icdlocaljenkins"/>
                      <pic:cNvPicPr>
                        <a:picLocks noChangeAspect="1"/>
                      </pic:cNvPicPr>
                    </pic:nvPicPr>
                    <pic:blipFill>
                      <a:blip r:embed="rId87"/>
                      <a:stretch>
                        <a:fillRect/>
                      </a:stretch>
                    </pic:blipFill>
                    <pic:spPr>
                      <a:xfrm>
                        <a:off x="0" y="0"/>
                        <a:ext cx="3652682" cy="2468542"/>
                      </a:xfrm>
                      <a:prstGeom prst="rect">
                        <a:avLst/>
                      </a:prstGeom>
                    </pic:spPr>
                  </pic:pic>
                </a:graphicData>
              </a:graphic>
            </wp:inline>
          </w:drawing>
        </w:r>
      </w:ins>
    </w:p>
    <w:p w14:paraId="711CCF69" w14:textId="29E291B7" w:rsidR="00AE43FA" w:rsidRPr="00ED1E7D" w:rsidRDefault="00F90629" w:rsidP="00F90629">
      <w:pPr>
        <w:pStyle w:val="Caption"/>
        <w:rPr>
          <w:ins w:id="1771" w:author="Linh Tran" w:date="2024-07-08T00:24:00Z" w16du:dateUtc="2024-07-07T17:24:00Z"/>
          <w:rFonts w:cs="Times New Roman"/>
          <w:rPrChange w:id="1772" w:author="Trần Nhựt Linh" w:date="2024-07-08T09:15:00Z" w16du:dateUtc="2024-07-08T02:15:00Z">
            <w:rPr>
              <w:ins w:id="1773" w:author="Linh Tran" w:date="2024-07-08T00:24:00Z" w16du:dateUtc="2024-07-07T17:24:00Z"/>
            </w:rPr>
          </w:rPrChange>
        </w:rPr>
      </w:pPr>
      <w:bookmarkStart w:id="1774" w:name="_Toc171396743"/>
      <w:bookmarkStart w:id="1775" w:name="_Toc171516324"/>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54</w:t>
      </w:r>
      <w:r w:rsidRPr="00ED1E7D">
        <w:rPr>
          <w:rFonts w:cs="Times New Roman"/>
          <w:noProof/>
        </w:rPr>
        <w:fldChar w:fldCharType="end"/>
      </w:r>
      <w:r w:rsidR="001E6A57">
        <w:rPr>
          <w:rFonts w:cs="Times New Roman"/>
          <w:noProof/>
        </w:rPr>
        <w:t>:</w:t>
      </w:r>
      <w:r w:rsidRPr="00ED1E7D">
        <w:rPr>
          <w:rFonts w:cs="Times New Roman"/>
        </w:rPr>
        <w:t xml:space="preserve"> </w:t>
      </w:r>
      <w:ins w:id="1776" w:author="Linh Tran" w:date="2024-07-08T00:24:00Z" w16du:dateUtc="2024-07-07T17:24:00Z">
        <w:r w:rsidRPr="009434EA">
          <w:rPr>
            <w:rFonts w:cs="Times New Roman"/>
          </w:rPr>
          <w:t>Mô hình tri</w:t>
        </w:r>
        <w:r w:rsidRPr="00CC087D">
          <w:rPr>
            <w:rFonts w:cs="Times New Roman"/>
          </w:rPr>
          <w:t>ể</w:t>
        </w:r>
        <w:r w:rsidRPr="00ED1E7D">
          <w:rPr>
            <w:rFonts w:cs="Times New Roman"/>
            <w:rPrChange w:id="1777" w:author="Trần Nhựt Linh" w:date="2024-07-08T09:15:00Z" w16du:dateUtc="2024-07-08T02:15:00Z">
              <w:rPr/>
            </w:rPrChange>
          </w:rPr>
          <w:t>n khai</w:t>
        </w:r>
        <w:bookmarkEnd w:id="1774"/>
        <w:bookmarkEnd w:id="1775"/>
      </w:ins>
    </w:p>
    <w:p w14:paraId="3D993E71" w14:textId="77777777" w:rsidR="00AE43FA" w:rsidRPr="00ED1E7D" w:rsidRDefault="00AE43FA">
      <w:pPr>
        <w:pStyle w:val="Heading3"/>
        <w:rPr>
          <w:ins w:id="1778" w:author="Linh Tran" w:date="2024-07-08T00:24:00Z" w16du:dateUtc="2024-07-07T17:24:00Z"/>
          <w:rFonts w:cs="Times New Roman"/>
          <w:rPrChange w:id="1779" w:author="Trần Nhựt Linh" w:date="2024-07-08T09:15:00Z" w16du:dateUtc="2024-07-08T02:15:00Z">
            <w:rPr>
              <w:ins w:id="1780" w:author="Linh Tran" w:date="2024-07-08T00:24:00Z" w16du:dateUtc="2024-07-07T17:24:00Z"/>
            </w:rPr>
          </w:rPrChange>
        </w:rPr>
        <w:pPrChange w:id="1781" w:author="Linh Tran" w:date="2024-07-08T00:38:00Z" w16du:dateUtc="2024-07-07T17:38:00Z">
          <w:pPr>
            <w:pStyle w:val="Heading3"/>
            <w:numPr>
              <w:ilvl w:val="1"/>
              <w:numId w:val="63"/>
            </w:numPr>
            <w:tabs>
              <w:tab w:val="num" w:pos="1440"/>
            </w:tabs>
            <w:ind w:left="1440" w:hanging="360"/>
          </w:pPr>
        </w:pPrChange>
      </w:pPr>
      <w:bookmarkStart w:id="1782" w:name="_Toc170995499"/>
      <w:bookmarkStart w:id="1783" w:name="_Toc171397314"/>
      <w:ins w:id="1784" w:author="Linh Tran" w:date="2024-07-08T00:24:00Z" w16du:dateUtc="2024-07-07T17:24:00Z">
        <w:r w:rsidRPr="00ED1E7D">
          <w:rPr>
            <w:rFonts w:cs="Times New Roman"/>
            <w:rPrChange w:id="1785" w:author="Trần Nhựt Linh" w:date="2024-07-08T09:15:00Z" w16du:dateUtc="2024-07-08T02:15:00Z">
              <w:rPr/>
            </w:rPrChange>
          </w:rPr>
          <w:t>Chuẩn bị tài nguyên</w:t>
        </w:r>
        <w:bookmarkEnd w:id="1782"/>
        <w:bookmarkEnd w:id="1783"/>
      </w:ins>
    </w:p>
    <w:p w14:paraId="3AFD4D8B" w14:textId="0EC5E2BF" w:rsidR="00AE43FA" w:rsidRPr="00ED1E7D" w:rsidRDefault="00AE43FA" w:rsidP="00241112">
      <w:pPr>
        <w:pStyle w:val="Heading4"/>
        <w:rPr>
          <w:ins w:id="1786" w:author="Linh Tran" w:date="2024-07-08T00:24:00Z" w16du:dateUtc="2024-07-07T17:24:00Z"/>
          <w:rFonts w:cs="Times New Roman"/>
          <w:rPrChange w:id="1787" w:author="Trần Nhựt Linh" w:date="2024-07-08T09:15:00Z" w16du:dateUtc="2024-07-08T02:15:00Z">
            <w:rPr>
              <w:ins w:id="1788" w:author="Linh Tran" w:date="2024-07-08T00:24:00Z" w16du:dateUtc="2024-07-07T17:24:00Z"/>
            </w:rPr>
          </w:rPrChange>
        </w:rPr>
      </w:pPr>
      <w:ins w:id="1789" w:author="Linh Tran" w:date="2024-07-08T00:24:00Z" w16du:dateUtc="2024-07-07T17:24:00Z">
        <w:r w:rsidRPr="00ED1E7D">
          <w:rPr>
            <w:rFonts w:cs="Times New Roman"/>
            <w:rPrChange w:id="1790" w:author="Trần Nhựt Linh" w:date="2024-07-08T09:15:00Z" w16du:dateUtc="2024-07-08T02:15:00Z">
              <w:rPr/>
            </w:rPrChange>
          </w:rPr>
          <w:t>Source code Git Server</w:t>
        </w:r>
      </w:ins>
    </w:p>
    <w:p w14:paraId="229494D4" w14:textId="77777777" w:rsidR="00AE43FA" w:rsidRPr="009434EA" w:rsidRDefault="00AE43FA" w:rsidP="00241112">
      <w:pPr>
        <w:keepNext/>
        <w:jc w:val="center"/>
        <w:rPr>
          <w:ins w:id="1791" w:author="Linh Tran" w:date="2024-07-08T00:24:00Z" w16du:dateUtc="2024-07-07T17:24:00Z"/>
          <w:rFonts w:cs="Times New Roman"/>
        </w:rPr>
      </w:pPr>
      <w:ins w:id="1792" w:author="Linh Tran" w:date="2024-07-08T00:24:00Z" w16du:dateUtc="2024-07-07T17:24:00Z">
        <w:r w:rsidRPr="009434EA">
          <w:rPr>
            <w:rFonts w:cs="Times New Roman"/>
            <w:noProof/>
          </w:rPr>
          <w:drawing>
            <wp:inline distT="0" distB="0" distL="114300" distR="114300" wp14:anchorId="537FC96C" wp14:editId="63F74BD0">
              <wp:extent cx="4648835" cy="1082040"/>
              <wp:effectExtent l="0" t="0" r="0" b="3810"/>
              <wp:docPr id="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A screenshot of a computer&#10;&#10;Description automatically generated"/>
                      <pic:cNvPicPr>
                        <a:picLocks noChangeAspect="1"/>
                      </pic:cNvPicPr>
                    </pic:nvPicPr>
                    <pic:blipFill>
                      <a:blip r:embed="rId88"/>
                      <a:stretch>
                        <a:fillRect/>
                      </a:stretch>
                    </pic:blipFill>
                    <pic:spPr>
                      <a:xfrm>
                        <a:off x="0" y="0"/>
                        <a:ext cx="4648840" cy="1082283"/>
                      </a:xfrm>
                      <a:prstGeom prst="rect">
                        <a:avLst/>
                      </a:prstGeom>
                      <a:noFill/>
                      <a:ln>
                        <a:noFill/>
                      </a:ln>
                    </pic:spPr>
                  </pic:pic>
                </a:graphicData>
              </a:graphic>
            </wp:inline>
          </w:drawing>
        </w:r>
      </w:ins>
    </w:p>
    <w:p w14:paraId="391E5FDC" w14:textId="44D5F526" w:rsidR="00AE43FA" w:rsidRPr="00CC087D" w:rsidRDefault="00A828D2" w:rsidP="00241112">
      <w:pPr>
        <w:pStyle w:val="Caption"/>
        <w:spacing w:line="360" w:lineRule="auto"/>
        <w:rPr>
          <w:ins w:id="1793" w:author="Linh Tran" w:date="2024-07-08T00:24:00Z" w16du:dateUtc="2024-07-07T17:24:00Z"/>
          <w:rFonts w:cs="Times New Roman"/>
        </w:rPr>
      </w:pPr>
      <w:bookmarkStart w:id="1794" w:name="_Toc170995585"/>
      <w:r w:rsidRPr="00ED1E7D">
        <w:rPr>
          <w:rFonts w:cs="Times New Roman"/>
        </w:rPr>
        <w:t>Hình 4.</w:t>
      </w:r>
      <w:r w:rsidR="00B12E86" w:rsidRPr="00ED1E7D">
        <w:rPr>
          <w:rFonts w:cs="Times New Roman"/>
        </w:rPr>
        <w:t>64:</w:t>
      </w:r>
      <w:ins w:id="1795" w:author="Linh Tran" w:date="2024-07-08T00:24:00Z" w16du:dateUtc="2024-07-07T17:24:00Z">
        <w:r w:rsidR="00AE43FA" w:rsidRPr="009434EA">
          <w:rPr>
            <w:rFonts w:cs="Times New Roman"/>
          </w:rPr>
          <w:t xml:space="preserve"> Source code trên Git Server</w:t>
        </w:r>
        <w:bookmarkEnd w:id="1794"/>
      </w:ins>
    </w:p>
    <w:p w14:paraId="5D504267" w14:textId="664AEA31" w:rsidR="00AE43FA" w:rsidRPr="00ED1E7D" w:rsidRDefault="00AE43FA" w:rsidP="00241112">
      <w:pPr>
        <w:pStyle w:val="Heading4"/>
        <w:rPr>
          <w:ins w:id="1796" w:author="Linh Tran" w:date="2024-07-08T00:24:00Z" w16du:dateUtc="2024-07-07T17:24:00Z"/>
          <w:rFonts w:cs="Times New Roman"/>
          <w:rPrChange w:id="1797" w:author="Trần Nhựt Linh" w:date="2024-07-08T09:15:00Z" w16du:dateUtc="2024-07-08T02:15:00Z">
            <w:rPr>
              <w:ins w:id="1798" w:author="Linh Tran" w:date="2024-07-08T00:24:00Z" w16du:dateUtc="2024-07-07T17:24:00Z"/>
            </w:rPr>
          </w:rPrChange>
        </w:rPr>
      </w:pPr>
      <w:ins w:id="1799" w:author="Linh Tran" w:date="2024-07-08T00:24:00Z" w16du:dateUtc="2024-07-07T17:24:00Z">
        <w:r w:rsidRPr="00ED1E7D">
          <w:rPr>
            <w:rFonts w:cs="Times New Roman"/>
            <w:rPrChange w:id="1800" w:author="Trần Nhựt Linh" w:date="2024-07-08T09:15:00Z" w16du:dateUtc="2024-07-08T02:15:00Z">
              <w:rPr/>
            </w:rPrChange>
          </w:rPr>
          <w:t>Cài đặt Git Server</w:t>
        </w:r>
      </w:ins>
    </w:p>
    <w:p w14:paraId="6B104E32" w14:textId="77777777" w:rsidR="00AE43FA" w:rsidRPr="00ED1E7D" w:rsidRDefault="00AE43FA" w:rsidP="00241112">
      <w:pPr>
        <w:spacing w:after="0"/>
        <w:jc w:val="both"/>
        <w:rPr>
          <w:ins w:id="1801" w:author="Linh Tran" w:date="2024-07-08T00:24:00Z" w16du:dateUtc="2024-07-07T17:24:00Z"/>
          <w:rFonts w:cs="Times New Roman"/>
          <w:rPrChange w:id="1802" w:author="Trần Nhựt Linh" w:date="2024-07-08T09:15:00Z" w16du:dateUtc="2024-07-08T02:15:00Z">
            <w:rPr>
              <w:ins w:id="1803" w:author="Linh Tran" w:date="2024-07-08T00:24:00Z" w16du:dateUtc="2024-07-07T17:24:00Z"/>
            </w:rPr>
          </w:rPrChange>
        </w:rPr>
      </w:pPr>
      <w:ins w:id="1804" w:author="Linh Tran" w:date="2024-07-08T00:24:00Z" w16du:dateUtc="2024-07-07T17:24:00Z">
        <w:r w:rsidRPr="00ED1E7D">
          <w:rPr>
            <w:rFonts w:cs="Times New Roman"/>
            <w:rPrChange w:id="1805" w:author="Trần Nhựt Linh" w:date="2024-07-08T09:15:00Z" w16du:dateUtc="2024-07-08T02:15:00Z">
              <w:rPr/>
            </w:rPrChange>
          </w:rPr>
          <w:t>Cấu hình máy ảo chạy Git Server</w:t>
        </w:r>
      </w:ins>
    </w:p>
    <w:tbl>
      <w:tblPr>
        <w:tblStyle w:val="TableGrid"/>
        <w:tblW w:w="0" w:type="auto"/>
        <w:tblInd w:w="1778" w:type="dxa"/>
        <w:tblLook w:val="04A0" w:firstRow="1" w:lastRow="0" w:firstColumn="1" w:lastColumn="0" w:noHBand="0" w:noVBand="1"/>
      </w:tblPr>
      <w:tblGrid>
        <w:gridCol w:w="2483"/>
        <w:gridCol w:w="2183"/>
      </w:tblGrid>
      <w:tr w:rsidR="00AE43FA" w:rsidRPr="00ED1E7D" w14:paraId="0AF5D992" w14:textId="77777777" w:rsidTr="003A088F">
        <w:trPr>
          <w:ins w:id="1806" w:author="Linh Tran" w:date="2024-07-08T00:24:00Z"/>
        </w:trPr>
        <w:tc>
          <w:tcPr>
            <w:tcW w:w="2483" w:type="dxa"/>
          </w:tcPr>
          <w:p w14:paraId="6B94B9C4" w14:textId="77777777" w:rsidR="00AE43FA" w:rsidRPr="00ED1E7D" w:rsidRDefault="00AE43FA" w:rsidP="00241112">
            <w:pPr>
              <w:spacing w:after="0"/>
              <w:jc w:val="center"/>
              <w:rPr>
                <w:ins w:id="1807" w:author="Linh Tran" w:date="2024-07-08T00:24:00Z" w16du:dateUtc="2024-07-07T17:24:00Z"/>
              </w:rPr>
            </w:pPr>
            <w:ins w:id="1808" w:author="Linh Tran" w:date="2024-07-08T00:24:00Z" w16du:dateUtc="2024-07-07T17:24:00Z">
              <w:r w:rsidRPr="00ED1E7D">
                <w:t>Hệ điều hành</w:t>
              </w:r>
            </w:ins>
          </w:p>
        </w:tc>
        <w:tc>
          <w:tcPr>
            <w:tcW w:w="2183" w:type="dxa"/>
          </w:tcPr>
          <w:p w14:paraId="43A779BB" w14:textId="77777777" w:rsidR="00AE43FA" w:rsidRPr="00ED1E7D" w:rsidRDefault="00AE43FA" w:rsidP="00241112">
            <w:pPr>
              <w:spacing w:after="0"/>
              <w:jc w:val="center"/>
              <w:rPr>
                <w:ins w:id="1809" w:author="Linh Tran" w:date="2024-07-08T00:24:00Z" w16du:dateUtc="2024-07-07T17:24:00Z"/>
              </w:rPr>
            </w:pPr>
            <w:ins w:id="1810" w:author="Linh Tran" w:date="2024-07-08T00:24:00Z" w16du:dateUtc="2024-07-07T17:24:00Z">
              <w:r w:rsidRPr="00ED1E7D">
                <w:t>Ubuntu 22.04 LTS</w:t>
              </w:r>
            </w:ins>
          </w:p>
        </w:tc>
      </w:tr>
      <w:tr w:rsidR="00AE43FA" w:rsidRPr="00ED1E7D" w14:paraId="157B2073" w14:textId="77777777" w:rsidTr="003A088F">
        <w:trPr>
          <w:ins w:id="1811" w:author="Linh Tran" w:date="2024-07-08T00:24:00Z"/>
        </w:trPr>
        <w:tc>
          <w:tcPr>
            <w:tcW w:w="2483" w:type="dxa"/>
          </w:tcPr>
          <w:p w14:paraId="14A87954" w14:textId="77777777" w:rsidR="00AE43FA" w:rsidRPr="00ED1E7D" w:rsidRDefault="00AE43FA" w:rsidP="00241112">
            <w:pPr>
              <w:spacing w:after="0"/>
              <w:jc w:val="center"/>
              <w:rPr>
                <w:ins w:id="1812" w:author="Linh Tran" w:date="2024-07-08T00:24:00Z" w16du:dateUtc="2024-07-07T17:24:00Z"/>
              </w:rPr>
            </w:pPr>
            <w:ins w:id="1813" w:author="Linh Tran" w:date="2024-07-08T00:24:00Z" w16du:dateUtc="2024-07-07T17:24:00Z">
              <w:r w:rsidRPr="00ED1E7D">
                <w:t>CPU</w:t>
              </w:r>
            </w:ins>
          </w:p>
        </w:tc>
        <w:tc>
          <w:tcPr>
            <w:tcW w:w="2183" w:type="dxa"/>
          </w:tcPr>
          <w:p w14:paraId="1E434357" w14:textId="77777777" w:rsidR="00AE43FA" w:rsidRPr="00ED1E7D" w:rsidRDefault="00AE43FA" w:rsidP="00241112">
            <w:pPr>
              <w:spacing w:after="0"/>
              <w:jc w:val="center"/>
              <w:rPr>
                <w:ins w:id="1814" w:author="Linh Tran" w:date="2024-07-08T00:24:00Z" w16du:dateUtc="2024-07-07T17:24:00Z"/>
              </w:rPr>
            </w:pPr>
            <w:ins w:id="1815" w:author="Linh Tran" w:date="2024-07-08T00:24:00Z" w16du:dateUtc="2024-07-07T17:24:00Z">
              <w:r w:rsidRPr="00ED1E7D">
                <w:t>1</w:t>
              </w:r>
            </w:ins>
          </w:p>
        </w:tc>
      </w:tr>
      <w:tr w:rsidR="00AE43FA" w:rsidRPr="00ED1E7D" w14:paraId="12C3B978" w14:textId="77777777" w:rsidTr="003A088F">
        <w:trPr>
          <w:ins w:id="1816" w:author="Linh Tran" w:date="2024-07-08T00:24:00Z"/>
        </w:trPr>
        <w:tc>
          <w:tcPr>
            <w:tcW w:w="2483" w:type="dxa"/>
          </w:tcPr>
          <w:p w14:paraId="2F9885F7" w14:textId="77777777" w:rsidR="00AE43FA" w:rsidRPr="00ED1E7D" w:rsidRDefault="00AE43FA" w:rsidP="00241112">
            <w:pPr>
              <w:spacing w:after="0"/>
              <w:jc w:val="center"/>
              <w:rPr>
                <w:ins w:id="1817" w:author="Linh Tran" w:date="2024-07-08T00:24:00Z" w16du:dateUtc="2024-07-07T17:24:00Z"/>
              </w:rPr>
            </w:pPr>
            <w:ins w:id="1818" w:author="Linh Tran" w:date="2024-07-08T00:24:00Z" w16du:dateUtc="2024-07-07T17:24:00Z">
              <w:r w:rsidRPr="00ED1E7D">
                <w:t>Bộ nhớ RAM</w:t>
              </w:r>
            </w:ins>
          </w:p>
        </w:tc>
        <w:tc>
          <w:tcPr>
            <w:tcW w:w="2183" w:type="dxa"/>
          </w:tcPr>
          <w:p w14:paraId="09581253" w14:textId="77777777" w:rsidR="00AE43FA" w:rsidRPr="00ED1E7D" w:rsidRDefault="00AE43FA" w:rsidP="00241112">
            <w:pPr>
              <w:spacing w:after="0"/>
              <w:jc w:val="center"/>
              <w:rPr>
                <w:ins w:id="1819" w:author="Linh Tran" w:date="2024-07-08T00:24:00Z" w16du:dateUtc="2024-07-07T17:24:00Z"/>
              </w:rPr>
            </w:pPr>
            <w:ins w:id="1820" w:author="Linh Tran" w:date="2024-07-08T00:24:00Z" w16du:dateUtc="2024-07-07T17:24:00Z">
              <w:r w:rsidRPr="00ED1E7D">
                <w:t>2GB</w:t>
              </w:r>
            </w:ins>
          </w:p>
        </w:tc>
      </w:tr>
      <w:tr w:rsidR="00AE43FA" w:rsidRPr="00ED1E7D" w14:paraId="4471E7DB" w14:textId="77777777" w:rsidTr="003A088F">
        <w:trPr>
          <w:ins w:id="1821" w:author="Linh Tran" w:date="2024-07-08T00:24:00Z"/>
        </w:trPr>
        <w:tc>
          <w:tcPr>
            <w:tcW w:w="2483" w:type="dxa"/>
          </w:tcPr>
          <w:p w14:paraId="79AEF6B9" w14:textId="77777777" w:rsidR="00AE43FA" w:rsidRPr="00ED1E7D" w:rsidRDefault="00AE43FA" w:rsidP="00241112">
            <w:pPr>
              <w:spacing w:after="0"/>
              <w:jc w:val="center"/>
              <w:rPr>
                <w:ins w:id="1822" w:author="Linh Tran" w:date="2024-07-08T00:24:00Z" w16du:dateUtc="2024-07-07T17:24:00Z"/>
              </w:rPr>
            </w:pPr>
            <w:ins w:id="1823" w:author="Linh Tran" w:date="2024-07-08T00:24:00Z" w16du:dateUtc="2024-07-07T17:24:00Z">
              <w:r w:rsidRPr="00ED1E7D">
                <w:t>Ổ cứng</w:t>
              </w:r>
            </w:ins>
          </w:p>
        </w:tc>
        <w:tc>
          <w:tcPr>
            <w:tcW w:w="2183" w:type="dxa"/>
          </w:tcPr>
          <w:p w14:paraId="483C1802" w14:textId="77777777" w:rsidR="00AE43FA" w:rsidRPr="00ED1E7D" w:rsidRDefault="00AE43FA" w:rsidP="00241112">
            <w:pPr>
              <w:spacing w:after="0"/>
              <w:jc w:val="center"/>
              <w:rPr>
                <w:ins w:id="1824" w:author="Linh Tran" w:date="2024-07-08T00:24:00Z" w16du:dateUtc="2024-07-07T17:24:00Z"/>
              </w:rPr>
            </w:pPr>
            <w:ins w:id="1825" w:author="Linh Tran" w:date="2024-07-08T00:24:00Z" w16du:dateUtc="2024-07-07T17:24:00Z">
              <w:r w:rsidRPr="00ED1E7D">
                <w:t>16GB</w:t>
              </w:r>
            </w:ins>
          </w:p>
        </w:tc>
      </w:tr>
      <w:tr w:rsidR="00AE43FA" w:rsidRPr="00ED1E7D" w14:paraId="78C1B592" w14:textId="77777777" w:rsidTr="003A088F">
        <w:trPr>
          <w:ins w:id="1826" w:author="Linh Tran" w:date="2024-07-08T00:24:00Z"/>
        </w:trPr>
        <w:tc>
          <w:tcPr>
            <w:tcW w:w="2483" w:type="dxa"/>
          </w:tcPr>
          <w:p w14:paraId="60D8A24F" w14:textId="77777777" w:rsidR="00AE43FA" w:rsidRPr="00ED1E7D" w:rsidRDefault="00AE43FA" w:rsidP="00241112">
            <w:pPr>
              <w:spacing w:after="0"/>
              <w:jc w:val="center"/>
              <w:rPr>
                <w:ins w:id="1827" w:author="Linh Tran" w:date="2024-07-08T00:24:00Z" w16du:dateUtc="2024-07-07T17:24:00Z"/>
              </w:rPr>
            </w:pPr>
            <w:ins w:id="1828" w:author="Linh Tran" w:date="2024-07-08T00:24:00Z" w16du:dateUtc="2024-07-07T17:24:00Z">
              <w:r w:rsidRPr="00ED1E7D">
                <w:t>Địa chỉ IP</w:t>
              </w:r>
            </w:ins>
          </w:p>
        </w:tc>
        <w:tc>
          <w:tcPr>
            <w:tcW w:w="2183" w:type="dxa"/>
          </w:tcPr>
          <w:p w14:paraId="71D7A429" w14:textId="77777777" w:rsidR="00AE43FA" w:rsidRPr="00ED1E7D" w:rsidRDefault="00AE43FA" w:rsidP="00DE5A57">
            <w:pPr>
              <w:keepNext/>
              <w:spacing w:after="0"/>
              <w:jc w:val="center"/>
              <w:rPr>
                <w:ins w:id="1829" w:author="Linh Tran" w:date="2024-07-08T00:24:00Z" w16du:dateUtc="2024-07-07T17:24:00Z"/>
              </w:rPr>
            </w:pPr>
            <w:ins w:id="1830" w:author="Linh Tran" w:date="2024-07-08T00:24:00Z" w16du:dateUtc="2024-07-07T17:24:00Z">
              <w:r w:rsidRPr="00ED1E7D">
                <w:t>192.168.30.126</w:t>
              </w:r>
            </w:ins>
          </w:p>
        </w:tc>
      </w:tr>
    </w:tbl>
    <w:p w14:paraId="6DFCA813" w14:textId="492F2C8C" w:rsidR="00DE5A57" w:rsidRPr="00ED1E7D" w:rsidRDefault="00DE5A57">
      <w:pPr>
        <w:pStyle w:val="Caption"/>
        <w:rPr>
          <w:rFonts w:cs="Times New Roman"/>
        </w:rPr>
      </w:pPr>
      <w:bookmarkStart w:id="1831" w:name="_Toc170995706"/>
      <w:bookmarkStart w:id="1832" w:name="_Toc171516343"/>
      <w:r w:rsidRPr="00ED1E7D">
        <w:rPr>
          <w:rFonts w:cs="Times New Roman"/>
        </w:rPr>
        <w:t>Bảng 4.</w:t>
      </w:r>
      <w:r w:rsidRPr="00ED1E7D">
        <w:rPr>
          <w:rFonts w:cs="Times New Roman"/>
        </w:rPr>
        <w:fldChar w:fldCharType="begin"/>
      </w:r>
      <w:r w:rsidRPr="00ED1E7D">
        <w:rPr>
          <w:rFonts w:cs="Times New Roman"/>
        </w:rPr>
        <w:instrText xml:space="preserve"> SEQ Bảng_4. \* ARABIC </w:instrText>
      </w:r>
      <w:r w:rsidRPr="00ED1E7D">
        <w:rPr>
          <w:rFonts w:cs="Times New Roman"/>
        </w:rPr>
        <w:fldChar w:fldCharType="separate"/>
      </w:r>
      <w:r w:rsidR="009434EA">
        <w:rPr>
          <w:rFonts w:cs="Times New Roman"/>
          <w:noProof/>
        </w:rPr>
        <w:t>3</w:t>
      </w:r>
      <w:r w:rsidRPr="00ED1E7D">
        <w:rPr>
          <w:rFonts w:cs="Times New Roman"/>
          <w:noProof/>
        </w:rPr>
        <w:fldChar w:fldCharType="end"/>
      </w:r>
      <w:r w:rsidR="001E6A57">
        <w:rPr>
          <w:rFonts w:cs="Times New Roman"/>
          <w:noProof/>
        </w:rPr>
        <w:t>:</w:t>
      </w:r>
      <w:r w:rsidRPr="00ED1E7D">
        <w:rPr>
          <w:rFonts w:cs="Times New Roman"/>
        </w:rPr>
        <w:t xml:space="preserve"> </w:t>
      </w:r>
      <w:ins w:id="1833" w:author="Linh Tran" w:date="2024-07-08T00:24:00Z" w16du:dateUtc="2024-07-07T17:24:00Z">
        <w:r w:rsidRPr="009434EA">
          <w:rPr>
            <w:rFonts w:cs="Times New Roman"/>
          </w:rPr>
          <w:t>C</w:t>
        </w:r>
        <w:r w:rsidRPr="00CC087D">
          <w:rPr>
            <w:rFonts w:cs="Times New Roman"/>
          </w:rPr>
          <w:t>ấ</w:t>
        </w:r>
        <w:r w:rsidRPr="00ED1E7D">
          <w:rPr>
            <w:rFonts w:cs="Times New Roman"/>
            <w:rPrChange w:id="1834" w:author="Trần Nhựt Linh" w:date="2024-07-08T09:15:00Z" w16du:dateUtc="2024-07-08T02:15:00Z">
              <w:rPr/>
            </w:rPrChange>
          </w:rPr>
          <w:t>u hình máy ảo Git Server</w:t>
        </w:r>
      </w:ins>
      <w:bookmarkEnd w:id="1832"/>
    </w:p>
    <w:bookmarkEnd w:id="1831"/>
    <w:p w14:paraId="034FE5B8" w14:textId="3167C13B" w:rsidR="00AE43FA" w:rsidRPr="00ED1E7D" w:rsidRDefault="00AE43FA" w:rsidP="00241112">
      <w:pPr>
        <w:jc w:val="both"/>
        <w:rPr>
          <w:ins w:id="1835" w:author="Linh Tran" w:date="2024-07-08T00:24:00Z" w16du:dateUtc="2024-07-07T17:24:00Z"/>
          <w:rFonts w:cs="Times New Roman"/>
          <w:rPrChange w:id="1836" w:author="Trần Nhựt Linh" w:date="2024-07-08T09:15:00Z" w16du:dateUtc="2024-07-08T02:15:00Z">
            <w:rPr>
              <w:ins w:id="1837" w:author="Linh Tran" w:date="2024-07-08T00:24:00Z" w16du:dateUtc="2024-07-07T17:24:00Z"/>
            </w:rPr>
          </w:rPrChange>
        </w:rPr>
      </w:pPr>
      <w:ins w:id="1838" w:author="Linh Tran" w:date="2024-07-08T00:24:00Z" w16du:dateUtc="2024-07-07T17:24:00Z">
        <w:r w:rsidRPr="009434EA">
          <w:rPr>
            <w:rFonts w:cs="Times New Roman"/>
          </w:rPr>
          <w:lastRenderedPageBreak/>
          <w:t>Cài đ</w:t>
        </w:r>
        <w:r w:rsidRPr="00CC087D">
          <w:rPr>
            <w:rFonts w:cs="Times New Roman"/>
          </w:rPr>
          <w:t>ặ</w:t>
        </w:r>
        <w:r w:rsidRPr="00ED1E7D">
          <w:rPr>
            <w:rFonts w:cs="Times New Roman"/>
            <w:rPrChange w:id="1839" w:author="Trần Nhựt Linh" w:date="2024-07-08T09:15:00Z" w16du:dateUtc="2024-07-08T02:15:00Z">
              <w:rPr/>
            </w:rPrChange>
          </w:rPr>
          <w:t>t Git Server thông qua cách lệnh</w:t>
        </w:r>
      </w:ins>
    </w:p>
    <w:p w14:paraId="2DF8726A" w14:textId="77777777" w:rsidR="00F90629" w:rsidRPr="00ED1E7D" w:rsidRDefault="00AE43FA" w:rsidP="00F90629">
      <w:pPr>
        <w:keepNext/>
        <w:jc w:val="center"/>
        <w:rPr>
          <w:rFonts w:cs="Times New Roman"/>
        </w:rPr>
      </w:pPr>
      <w:ins w:id="1840" w:author="Linh Tran" w:date="2024-07-08T00:24:00Z" w16du:dateUtc="2024-07-07T17:24:00Z">
        <w:r w:rsidRPr="009434EA">
          <w:rPr>
            <w:rFonts w:cs="Times New Roman"/>
            <w:noProof/>
          </w:rPr>
          <w:drawing>
            <wp:inline distT="0" distB="0" distL="114300" distR="114300" wp14:anchorId="2482FFDB" wp14:editId="21244454">
              <wp:extent cx="2694837" cy="2158185"/>
              <wp:effectExtent l="0" t="0" r="0" b="0"/>
              <wp:docPr id="46"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descr="A screenshot of a computer program&#10;&#10;Description automatically generated"/>
                      <pic:cNvPicPr>
                        <a:picLocks noChangeAspect="1"/>
                      </pic:cNvPicPr>
                    </pic:nvPicPr>
                    <pic:blipFill>
                      <a:blip r:embed="rId89"/>
                      <a:stretch>
                        <a:fillRect/>
                      </a:stretch>
                    </pic:blipFill>
                    <pic:spPr>
                      <a:xfrm>
                        <a:off x="0" y="0"/>
                        <a:ext cx="2698615" cy="2161211"/>
                      </a:xfrm>
                      <a:prstGeom prst="rect">
                        <a:avLst/>
                      </a:prstGeom>
                      <a:noFill/>
                      <a:ln>
                        <a:noFill/>
                      </a:ln>
                    </pic:spPr>
                  </pic:pic>
                </a:graphicData>
              </a:graphic>
            </wp:inline>
          </w:drawing>
        </w:r>
      </w:ins>
    </w:p>
    <w:p w14:paraId="2B2C876E" w14:textId="1B8B9C63" w:rsidR="00AE43FA" w:rsidRPr="00ED1E7D" w:rsidRDefault="00F90629" w:rsidP="00F90629">
      <w:pPr>
        <w:pStyle w:val="Caption"/>
        <w:rPr>
          <w:ins w:id="1841" w:author="Linh Tran" w:date="2024-07-08T00:24:00Z" w16du:dateUtc="2024-07-07T17:24:00Z"/>
          <w:rFonts w:cs="Times New Roman"/>
          <w:rPrChange w:id="1842" w:author="Trần Nhựt Linh" w:date="2024-07-08T09:15:00Z" w16du:dateUtc="2024-07-08T02:15:00Z">
            <w:rPr>
              <w:ins w:id="1843" w:author="Linh Tran" w:date="2024-07-08T00:24:00Z" w16du:dateUtc="2024-07-07T17:24:00Z"/>
            </w:rPr>
          </w:rPrChange>
        </w:rPr>
      </w:pPr>
      <w:bookmarkStart w:id="1844" w:name="_Toc171396744"/>
      <w:bookmarkStart w:id="1845" w:name="_Toc171516325"/>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55</w:t>
      </w:r>
      <w:r w:rsidRPr="00ED1E7D">
        <w:rPr>
          <w:rFonts w:cs="Times New Roman"/>
          <w:noProof/>
        </w:rPr>
        <w:fldChar w:fldCharType="end"/>
      </w:r>
      <w:r w:rsidR="001E6A57">
        <w:rPr>
          <w:rFonts w:cs="Times New Roman"/>
          <w:noProof/>
        </w:rPr>
        <w:t>:</w:t>
      </w:r>
      <w:r w:rsidRPr="00ED1E7D">
        <w:rPr>
          <w:rFonts w:cs="Times New Roman"/>
        </w:rPr>
        <w:t xml:space="preserve"> </w:t>
      </w:r>
      <w:ins w:id="1846" w:author="Linh Tran" w:date="2024-07-08T00:24:00Z" w16du:dateUtc="2024-07-07T17:24:00Z">
        <w:r w:rsidRPr="009434EA">
          <w:rPr>
            <w:rFonts w:cs="Times New Roman"/>
          </w:rPr>
          <w:t>L</w:t>
        </w:r>
        <w:r w:rsidRPr="00CC087D">
          <w:rPr>
            <w:rFonts w:cs="Times New Roman"/>
          </w:rPr>
          <w:t>ệ</w:t>
        </w:r>
        <w:r w:rsidRPr="00ED1E7D">
          <w:rPr>
            <w:rFonts w:cs="Times New Roman"/>
            <w:rPrChange w:id="1847" w:author="Trần Nhựt Linh" w:date="2024-07-08T09:15:00Z" w16du:dateUtc="2024-07-08T02:15:00Z">
              <w:rPr/>
            </w:rPrChange>
          </w:rPr>
          <w:t>nh cài dặt Git Server</w:t>
        </w:r>
        <w:bookmarkEnd w:id="1844"/>
        <w:bookmarkEnd w:id="1845"/>
      </w:ins>
    </w:p>
    <w:p w14:paraId="1665C4BD" w14:textId="77777777" w:rsidR="00F90629" w:rsidRPr="00ED1E7D" w:rsidRDefault="00AE43FA" w:rsidP="00F90629">
      <w:pPr>
        <w:keepNext/>
        <w:jc w:val="center"/>
        <w:rPr>
          <w:rFonts w:cs="Times New Roman"/>
        </w:rPr>
      </w:pPr>
      <w:ins w:id="1848" w:author="Linh Tran" w:date="2024-07-08T00:24:00Z" w16du:dateUtc="2024-07-07T17:24:00Z">
        <w:r w:rsidRPr="009434EA">
          <w:rPr>
            <w:rFonts w:cs="Times New Roman"/>
            <w:noProof/>
          </w:rPr>
          <w:drawing>
            <wp:inline distT="0" distB="0" distL="114300" distR="114300" wp14:anchorId="631B9D45" wp14:editId="356D4991">
              <wp:extent cx="4961255" cy="307975"/>
              <wp:effectExtent l="0" t="0" r="10795" b="15875"/>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90"/>
                      <a:stretch>
                        <a:fillRect/>
                      </a:stretch>
                    </pic:blipFill>
                    <pic:spPr>
                      <a:xfrm>
                        <a:off x="0" y="0"/>
                        <a:ext cx="4961255" cy="307975"/>
                      </a:xfrm>
                      <a:prstGeom prst="rect">
                        <a:avLst/>
                      </a:prstGeom>
                      <a:noFill/>
                      <a:ln>
                        <a:noFill/>
                      </a:ln>
                    </pic:spPr>
                  </pic:pic>
                </a:graphicData>
              </a:graphic>
            </wp:inline>
          </w:drawing>
        </w:r>
      </w:ins>
    </w:p>
    <w:p w14:paraId="4D26CBC0" w14:textId="25CD0D38" w:rsidR="00AE43FA" w:rsidRPr="00ED1E7D" w:rsidRDefault="00F90629" w:rsidP="00F90629">
      <w:pPr>
        <w:pStyle w:val="Caption"/>
        <w:rPr>
          <w:ins w:id="1849" w:author="Linh Tran" w:date="2024-07-08T00:24:00Z" w16du:dateUtc="2024-07-07T17:24:00Z"/>
          <w:rFonts w:cs="Times New Roman"/>
          <w:rPrChange w:id="1850" w:author="Trần Nhựt Linh" w:date="2024-07-08T09:15:00Z" w16du:dateUtc="2024-07-08T02:15:00Z">
            <w:rPr>
              <w:ins w:id="1851" w:author="Linh Tran" w:date="2024-07-08T00:24:00Z" w16du:dateUtc="2024-07-07T17:24:00Z"/>
            </w:rPr>
          </w:rPrChange>
        </w:rPr>
      </w:pPr>
      <w:bookmarkStart w:id="1852" w:name="_Toc171396745"/>
      <w:bookmarkStart w:id="1853" w:name="_Toc171516326"/>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56</w:t>
      </w:r>
      <w:r w:rsidRPr="00ED1E7D">
        <w:rPr>
          <w:rFonts w:cs="Times New Roman"/>
          <w:noProof/>
        </w:rPr>
        <w:fldChar w:fldCharType="end"/>
      </w:r>
      <w:r w:rsidR="001E6A57">
        <w:rPr>
          <w:rFonts w:cs="Times New Roman"/>
          <w:noProof/>
        </w:rPr>
        <w:t>:</w:t>
      </w:r>
      <w:r w:rsidRPr="00ED1E7D">
        <w:rPr>
          <w:rFonts w:cs="Times New Roman"/>
        </w:rPr>
        <w:t xml:space="preserve"> </w:t>
      </w:r>
      <w:ins w:id="1854" w:author="Linh Tran" w:date="2024-07-08T00:24:00Z" w16du:dateUtc="2024-07-07T17:24:00Z">
        <w:r w:rsidRPr="009434EA">
          <w:rPr>
            <w:rFonts w:cs="Times New Roman"/>
          </w:rPr>
          <w:t>Clone Repository v</w:t>
        </w:r>
        <w:r w:rsidRPr="00CC087D">
          <w:rPr>
            <w:rFonts w:cs="Times New Roman"/>
          </w:rPr>
          <w:t>ề</w:t>
        </w:r>
        <w:r w:rsidRPr="00ED1E7D">
          <w:rPr>
            <w:rFonts w:cs="Times New Roman"/>
            <w:rPrChange w:id="1855" w:author="Trần Nhựt Linh" w:date="2024-07-08T09:15:00Z" w16du:dateUtc="2024-07-08T02:15:00Z">
              <w:rPr/>
            </w:rPrChange>
          </w:rPr>
          <w:t xml:space="preserve"> máy</w:t>
        </w:r>
        <w:bookmarkEnd w:id="1852"/>
        <w:bookmarkEnd w:id="1853"/>
      </w:ins>
    </w:p>
    <w:p w14:paraId="56699369" w14:textId="77777777" w:rsidR="00AE43FA" w:rsidRPr="00ED1E7D" w:rsidRDefault="00AE43FA" w:rsidP="00241112">
      <w:pPr>
        <w:jc w:val="both"/>
        <w:rPr>
          <w:ins w:id="1856" w:author="Linh Tran" w:date="2024-07-08T00:24:00Z" w16du:dateUtc="2024-07-07T17:24:00Z"/>
          <w:rFonts w:cs="Times New Roman"/>
          <w:rPrChange w:id="1857" w:author="Trần Nhựt Linh" w:date="2024-07-08T09:15:00Z" w16du:dateUtc="2024-07-08T02:15:00Z">
            <w:rPr>
              <w:ins w:id="1858" w:author="Linh Tran" w:date="2024-07-08T00:24:00Z" w16du:dateUtc="2024-07-07T17:24:00Z"/>
            </w:rPr>
          </w:rPrChange>
        </w:rPr>
      </w:pPr>
      <w:ins w:id="1859" w:author="Linh Tran" w:date="2024-07-08T00:24:00Z" w16du:dateUtc="2024-07-07T17:24:00Z">
        <w:r w:rsidRPr="00ED1E7D">
          <w:rPr>
            <w:rFonts w:cs="Times New Roman"/>
            <w:rPrChange w:id="1860" w:author="Trần Nhựt Linh" w:date="2024-07-08T09:15:00Z" w16du:dateUtc="2024-07-08T02:15:00Z">
              <w:rPr/>
            </w:rPrChange>
          </w:rPr>
          <w:t xml:space="preserve">Sau khi chỉnh sửa source code, tiến hành code lên repository trên. Truy cập vào url </w:t>
        </w:r>
        <w:r w:rsidRPr="00CC087D">
          <w:fldChar w:fldCharType="begin"/>
        </w:r>
        <w:r w:rsidRPr="00ED1E7D">
          <w:rPr>
            <w:rFonts w:cs="Times New Roman"/>
            <w:rPrChange w:id="1861" w:author="Trần Nhựt Linh" w:date="2024-07-08T09:15:00Z" w16du:dateUtc="2024-07-08T02:15:00Z">
              <w:rPr/>
            </w:rPrChange>
          </w:rPr>
          <w:instrText>HYPERLINK "http://192.168.30.126:1234"</w:instrText>
        </w:r>
        <w:r w:rsidRPr="00CC087D">
          <w:rPr>
            <w:rFonts w:cs="Times New Roman"/>
            <w:rPrChange w:id="1862" w:author="Trần Nhựt Linh" w:date="2024-07-08T09:15:00Z" w16du:dateUtc="2024-07-08T02:15:00Z">
              <w:rPr>
                <w:rStyle w:val="FollowedHyperlink"/>
                <w:rFonts w:cs="Times New Roman"/>
              </w:rPr>
            </w:rPrChange>
          </w:rPr>
          <w:fldChar w:fldCharType="separate"/>
        </w:r>
        <w:r w:rsidRPr="00CC087D">
          <w:rPr>
            <w:rStyle w:val="FollowedHyperlink"/>
            <w:rFonts w:cs="Times New Roman"/>
          </w:rPr>
          <w:t>http://192.168.30.183:1234</w:t>
        </w:r>
        <w:r w:rsidRPr="00CC087D">
          <w:rPr>
            <w:rStyle w:val="FollowedHyperlink"/>
            <w:rFonts w:cs="Times New Roman"/>
          </w:rPr>
          <w:fldChar w:fldCharType="end"/>
        </w:r>
        <w:r w:rsidRPr="009434EA">
          <w:rPr>
            <w:rFonts w:cs="Times New Roman"/>
          </w:rPr>
          <w:t xml:space="preserve"> đ</w:t>
        </w:r>
        <w:r w:rsidRPr="00CC087D">
          <w:rPr>
            <w:rFonts w:cs="Times New Roman"/>
          </w:rPr>
          <w:t>ể</w:t>
        </w:r>
        <w:r w:rsidRPr="00ED1E7D">
          <w:rPr>
            <w:rFonts w:cs="Times New Roman"/>
            <w:rPrChange w:id="1863" w:author="Trần Nhựt Linh" w:date="2024-07-08T09:15:00Z" w16du:dateUtc="2024-07-08T02:15:00Z">
              <w:rPr/>
            </w:rPrChange>
          </w:rPr>
          <w:t xml:space="preserve"> xem các repository đã tạo trên Git Server.</w:t>
        </w:r>
      </w:ins>
    </w:p>
    <w:p w14:paraId="2B49030E" w14:textId="130FBAFC" w:rsidR="00AE43FA" w:rsidRPr="00ED1E7D" w:rsidRDefault="00AE43FA">
      <w:pPr>
        <w:pStyle w:val="Heading4"/>
        <w:rPr>
          <w:ins w:id="1864" w:author="Linh Tran" w:date="2024-07-08T00:24:00Z" w16du:dateUtc="2024-07-07T17:24:00Z"/>
          <w:rFonts w:cs="Times New Roman"/>
          <w:rPrChange w:id="1865" w:author="Trần Nhựt Linh" w:date="2024-07-08T09:15:00Z" w16du:dateUtc="2024-07-08T02:15:00Z">
            <w:rPr>
              <w:ins w:id="1866" w:author="Linh Tran" w:date="2024-07-08T00:24:00Z" w16du:dateUtc="2024-07-07T17:24:00Z"/>
            </w:rPr>
          </w:rPrChange>
        </w:rPr>
        <w:pPrChange w:id="1867" w:author="Linh Tran" w:date="2024-07-08T00:39:00Z" w16du:dateUtc="2024-07-07T17:39:00Z">
          <w:pPr>
            <w:jc w:val="both"/>
          </w:pPr>
        </w:pPrChange>
      </w:pPr>
      <w:ins w:id="1868" w:author="Linh Tran" w:date="2024-07-08T00:24:00Z" w16du:dateUtc="2024-07-07T17:24:00Z">
        <w:r w:rsidRPr="00ED1E7D">
          <w:rPr>
            <w:rFonts w:cs="Times New Roman"/>
            <w:rPrChange w:id="1869" w:author="Trần Nhựt Linh" w:date="2024-07-08T09:15:00Z" w16du:dateUtc="2024-07-08T02:15:00Z">
              <w:rPr>
                <w:rFonts w:eastAsiaTheme="minorHAnsi"/>
              </w:rPr>
            </w:rPrChange>
          </w:rPr>
          <w:t>Cài đặt SSH Agent</w:t>
        </w:r>
      </w:ins>
    </w:p>
    <w:p w14:paraId="2B06F6BF" w14:textId="17713FF9" w:rsidR="00AE43FA" w:rsidRPr="00ED1E7D" w:rsidRDefault="00AE43FA" w:rsidP="00241112">
      <w:pPr>
        <w:jc w:val="both"/>
        <w:rPr>
          <w:ins w:id="1870" w:author="Linh Tran" w:date="2024-07-08T00:24:00Z" w16du:dateUtc="2024-07-07T17:24:00Z"/>
          <w:rFonts w:cs="Times New Roman"/>
          <w:rPrChange w:id="1871" w:author="Trần Nhựt Linh" w:date="2024-07-08T09:15:00Z" w16du:dateUtc="2024-07-08T02:15:00Z">
            <w:rPr>
              <w:ins w:id="1872" w:author="Linh Tran" w:date="2024-07-08T00:24:00Z" w16du:dateUtc="2024-07-07T17:24:00Z"/>
            </w:rPr>
          </w:rPrChange>
        </w:rPr>
      </w:pPr>
      <w:ins w:id="1873" w:author="Linh Tran" w:date="2024-07-08T00:24:00Z" w16du:dateUtc="2024-07-07T17:24:00Z">
        <w:r w:rsidRPr="00ED1E7D">
          <w:rPr>
            <w:rFonts w:cs="Times New Roman"/>
            <w:rPrChange w:id="1874" w:author="Trần Nhựt Linh" w:date="2024-07-08T09:15:00Z" w16du:dateUtc="2024-07-08T02:15:00Z">
              <w:rPr/>
            </w:rPrChange>
          </w:rPr>
          <w:t xml:space="preserve">Để cài đặt SSH Agent dùng để ssh đến server, trước tiên cần vào phần Manage Jenkins </w:t>
        </w:r>
      </w:ins>
      <w:r w:rsidR="006A5894" w:rsidRPr="00ED1E7D">
        <w:rPr>
          <w:rFonts w:cs="Times New Roman"/>
        </w:rPr>
        <w:t>→</w:t>
      </w:r>
      <w:ins w:id="1875" w:author="Linh Tran" w:date="2024-07-08T00:24:00Z" w16du:dateUtc="2024-07-07T17:24:00Z">
        <w:r w:rsidRPr="009434EA">
          <w:rPr>
            <w:rFonts w:cs="Times New Roman"/>
          </w:rPr>
          <w:t xml:space="preserve"> Plugin đ</w:t>
        </w:r>
        <w:r w:rsidRPr="00CC087D">
          <w:rPr>
            <w:rFonts w:cs="Times New Roman"/>
          </w:rPr>
          <w:t>ể</w:t>
        </w:r>
        <w:r w:rsidRPr="00ED1E7D">
          <w:rPr>
            <w:rFonts w:cs="Times New Roman"/>
            <w:rPrChange w:id="1876" w:author="Trần Nhựt Linh" w:date="2024-07-08T09:15:00Z" w16du:dateUtc="2024-07-08T02:15:00Z">
              <w:rPr/>
            </w:rPrChange>
          </w:rPr>
          <w:t xml:space="preserve"> tải các plugin SSH Agent</w:t>
        </w:r>
      </w:ins>
    </w:p>
    <w:p w14:paraId="2D8E89A4" w14:textId="77777777" w:rsidR="00F90629" w:rsidRPr="00ED1E7D" w:rsidRDefault="00AE43FA" w:rsidP="00F90629">
      <w:pPr>
        <w:keepNext/>
        <w:jc w:val="center"/>
        <w:rPr>
          <w:rFonts w:cs="Times New Roman"/>
        </w:rPr>
      </w:pPr>
      <w:ins w:id="1877" w:author="Linh Tran" w:date="2024-07-08T00:24:00Z" w16du:dateUtc="2024-07-07T17:24:00Z">
        <w:r w:rsidRPr="009434EA">
          <w:rPr>
            <w:rFonts w:cs="Times New Roman"/>
            <w:noProof/>
          </w:rPr>
          <w:lastRenderedPageBreak/>
          <w:drawing>
            <wp:inline distT="0" distB="0" distL="114300" distR="114300" wp14:anchorId="3CAC0FED" wp14:editId="075E1539">
              <wp:extent cx="3195320" cy="2773045"/>
              <wp:effectExtent l="0" t="0" r="5080" b="8255"/>
              <wp:docPr id="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A screenshot of a computer&#10;&#10;Description automatically generated"/>
                      <pic:cNvPicPr>
                        <a:picLocks noChangeAspect="1"/>
                      </pic:cNvPicPr>
                    </pic:nvPicPr>
                    <pic:blipFill>
                      <a:blip r:embed="rId91"/>
                      <a:srcRect l="9948"/>
                      <a:stretch>
                        <a:fillRect/>
                      </a:stretch>
                    </pic:blipFill>
                    <pic:spPr>
                      <a:xfrm>
                        <a:off x="0" y="0"/>
                        <a:ext cx="3195320" cy="2773045"/>
                      </a:xfrm>
                      <a:prstGeom prst="rect">
                        <a:avLst/>
                      </a:prstGeom>
                      <a:noFill/>
                      <a:ln>
                        <a:noFill/>
                      </a:ln>
                    </pic:spPr>
                  </pic:pic>
                </a:graphicData>
              </a:graphic>
            </wp:inline>
          </w:drawing>
        </w:r>
      </w:ins>
    </w:p>
    <w:p w14:paraId="4534BBE0" w14:textId="58FFC121" w:rsidR="00AE43FA" w:rsidRPr="00CC087D" w:rsidRDefault="00F90629" w:rsidP="00F90629">
      <w:pPr>
        <w:pStyle w:val="Caption"/>
        <w:rPr>
          <w:ins w:id="1878" w:author="Linh Tran" w:date="2024-07-08T00:24:00Z" w16du:dateUtc="2024-07-07T17:24:00Z"/>
          <w:rFonts w:cs="Times New Roman"/>
        </w:rPr>
      </w:pPr>
      <w:bookmarkStart w:id="1879" w:name="_Toc171396746"/>
      <w:bookmarkStart w:id="1880" w:name="_Toc171516327"/>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57</w:t>
      </w:r>
      <w:r w:rsidRPr="00ED1E7D">
        <w:rPr>
          <w:rFonts w:cs="Times New Roman"/>
          <w:noProof/>
        </w:rPr>
        <w:fldChar w:fldCharType="end"/>
      </w:r>
      <w:r w:rsidR="001E6A57">
        <w:rPr>
          <w:rFonts w:cs="Times New Roman"/>
          <w:noProof/>
        </w:rPr>
        <w:t>:</w:t>
      </w:r>
      <w:r w:rsidRPr="00ED1E7D">
        <w:rPr>
          <w:rFonts w:cs="Times New Roman"/>
        </w:rPr>
        <w:t xml:space="preserve"> </w:t>
      </w:r>
      <w:ins w:id="1881" w:author="Linh Tran" w:date="2024-07-08T00:24:00Z" w16du:dateUtc="2024-07-07T17:24:00Z">
        <w:r w:rsidRPr="009434EA">
          <w:rPr>
            <w:rFonts w:cs="Times New Roman"/>
          </w:rPr>
          <w:t>SSH Agent</w:t>
        </w:r>
        <w:bookmarkEnd w:id="1879"/>
        <w:bookmarkEnd w:id="1880"/>
      </w:ins>
    </w:p>
    <w:p w14:paraId="63FD495D" w14:textId="0F5C287D" w:rsidR="00AE43FA" w:rsidRPr="00ED1E7D" w:rsidRDefault="006F324D" w:rsidP="00241112">
      <w:pPr>
        <w:pStyle w:val="Heading3"/>
        <w:rPr>
          <w:ins w:id="1882" w:author="Linh Tran" w:date="2024-07-08T00:24:00Z" w16du:dateUtc="2024-07-07T17:24:00Z"/>
          <w:rFonts w:cs="Times New Roman"/>
          <w:rPrChange w:id="1883" w:author="Trần Nhựt Linh" w:date="2024-07-08T09:15:00Z" w16du:dateUtc="2024-07-08T02:15:00Z">
            <w:rPr>
              <w:ins w:id="1884" w:author="Linh Tran" w:date="2024-07-08T00:24:00Z" w16du:dateUtc="2024-07-07T17:24:00Z"/>
            </w:rPr>
          </w:rPrChange>
        </w:rPr>
      </w:pPr>
      <w:bookmarkStart w:id="1885" w:name="_Toc170995501"/>
      <w:bookmarkStart w:id="1886" w:name="_Toc171397315"/>
      <w:ins w:id="1887" w:author="Linh Tran" w:date="2024-07-08T00:39:00Z" w16du:dateUtc="2024-07-07T17:39:00Z">
        <w:r w:rsidRPr="00ED1E7D">
          <w:rPr>
            <w:rFonts w:cs="Times New Roman"/>
          </w:rPr>
          <w:t>T</w:t>
        </w:r>
      </w:ins>
      <w:ins w:id="1888" w:author="Linh Tran" w:date="2024-07-08T00:24:00Z" w16du:dateUtc="2024-07-07T17:24:00Z">
        <w:r w:rsidRPr="009434EA">
          <w:rPr>
            <w:rFonts w:cs="Times New Roman"/>
          </w:rPr>
          <w:t>ạ</w:t>
        </w:r>
        <w:r w:rsidRPr="00CC087D">
          <w:rPr>
            <w:rFonts w:cs="Times New Roman"/>
          </w:rPr>
          <w:t>o và ch</w:t>
        </w:r>
        <w:r w:rsidRPr="00ED1E7D">
          <w:rPr>
            <w:rFonts w:cs="Times New Roman"/>
            <w:rPrChange w:id="1889" w:author="Trần Nhựt Linh" w:date="2024-07-08T09:15:00Z" w16du:dateUtc="2024-07-08T02:15:00Z">
              <w:rPr/>
            </w:rPrChange>
          </w:rPr>
          <w:t>ạy pipline CI/CD</w:t>
        </w:r>
        <w:bookmarkEnd w:id="1885"/>
        <w:bookmarkEnd w:id="1886"/>
      </w:ins>
    </w:p>
    <w:p w14:paraId="06F468DA" w14:textId="15A5D368" w:rsidR="00AE43FA" w:rsidRPr="00ED1E7D" w:rsidRDefault="00AE43FA" w:rsidP="00241112">
      <w:pPr>
        <w:jc w:val="both"/>
        <w:rPr>
          <w:ins w:id="1890" w:author="Linh Tran" w:date="2024-07-08T00:24:00Z" w16du:dateUtc="2024-07-07T17:24:00Z"/>
          <w:rFonts w:cs="Times New Roman"/>
          <w:rPrChange w:id="1891" w:author="Trần Nhựt Linh" w:date="2024-07-08T09:15:00Z" w16du:dateUtc="2024-07-08T02:15:00Z">
            <w:rPr>
              <w:ins w:id="1892" w:author="Linh Tran" w:date="2024-07-08T00:24:00Z" w16du:dateUtc="2024-07-07T17:24:00Z"/>
            </w:rPr>
          </w:rPrChange>
        </w:rPr>
      </w:pPr>
      <w:ins w:id="1893" w:author="Linh Tran" w:date="2024-07-08T00:24:00Z" w16du:dateUtc="2024-07-07T17:24:00Z">
        <w:r w:rsidRPr="00ED1E7D">
          <w:rPr>
            <w:rFonts w:cs="Times New Roman"/>
            <w:rPrChange w:id="1894" w:author="Trần Nhựt Linh" w:date="2024-07-08T09:15:00Z" w16du:dateUtc="2024-07-08T02:15:00Z">
              <w:rPr/>
            </w:rPrChange>
          </w:rPr>
          <w:t>Quá trình tạo pipeline được thực hiện như mô hình Jenkins với GitHub. Tại phần Pipeline, chọn đường dẫn của repository cần chạy. Tại đây, Jenkins sẽ chạy pipeline dựa trên file Jenkinsfile</w:t>
        </w:r>
      </w:ins>
    </w:p>
    <w:p w14:paraId="5A35EB6A" w14:textId="77777777" w:rsidR="00F90629" w:rsidRPr="00ED1E7D" w:rsidRDefault="00AE43FA" w:rsidP="00F90629">
      <w:pPr>
        <w:keepNext/>
        <w:jc w:val="center"/>
        <w:rPr>
          <w:rFonts w:cs="Times New Roman"/>
        </w:rPr>
      </w:pPr>
      <w:ins w:id="1895" w:author="Linh Tran" w:date="2024-07-08T00:24:00Z" w16du:dateUtc="2024-07-07T17:24:00Z">
        <w:r w:rsidRPr="009434EA">
          <w:rPr>
            <w:rFonts w:cs="Times New Roman"/>
            <w:noProof/>
          </w:rPr>
          <w:drawing>
            <wp:inline distT="0" distB="0" distL="114300" distR="114300" wp14:anchorId="02121784" wp14:editId="711CE5AF">
              <wp:extent cx="3511604" cy="3226895"/>
              <wp:effectExtent l="0" t="0" r="0" b="0"/>
              <wp:docPr id="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descr="A screenshot of a computer&#10;&#10;Description automatically generated"/>
                      <pic:cNvPicPr>
                        <a:picLocks noChangeAspect="1"/>
                      </pic:cNvPicPr>
                    </pic:nvPicPr>
                    <pic:blipFill>
                      <a:blip r:embed="rId92"/>
                      <a:stretch>
                        <a:fillRect/>
                      </a:stretch>
                    </pic:blipFill>
                    <pic:spPr>
                      <a:xfrm>
                        <a:off x="0" y="0"/>
                        <a:ext cx="3512501" cy="3227719"/>
                      </a:xfrm>
                      <a:prstGeom prst="rect">
                        <a:avLst/>
                      </a:prstGeom>
                      <a:noFill/>
                      <a:ln>
                        <a:noFill/>
                      </a:ln>
                    </pic:spPr>
                  </pic:pic>
                </a:graphicData>
              </a:graphic>
            </wp:inline>
          </w:drawing>
        </w:r>
      </w:ins>
    </w:p>
    <w:p w14:paraId="69673488" w14:textId="482786A2" w:rsidR="00AE43FA" w:rsidRPr="00CC087D" w:rsidRDefault="00F90629" w:rsidP="00F90629">
      <w:pPr>
        <w:pStyle w:val="Caption"/>
        <w:rPr>
          <w:ins w:id="1896" w:author="Linh Tran" w:date="2024-07-08T00:24:00Z" w16du:dateUtc="2024-07-07T17:24:00Z"/>
          <w:rFonts w:cs="Times New Roman"/>
        </w:rPr>
      </w:pPr>
      <w:bookmarkStart w:id="1897" w:name="_Toc171396747"/>
      <w:bookmarkStart w:id="1898" w:name="_Toc171516328"/>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58</w:t>
      </w:r>
      <w:r w:rsidRPr="00ED1E7D">
        <w:rPr>
          <w:rFonts w:cs="Times New Roman"/>
          <w:noProof/>
        </w:rPr>
        <w:fldChar w:fldCharType="end"/>
      </w:r>
      <w:r w:rsidR="001E6A57">
        <w:rPr>
          <w:rFonts w:cs="Times New Roman"/>
          <w:noProof/>
        </w:rPr>
        <w:t>:</w:t>
      </w:r>
      <w:r w:rsidRPr="00ED1E7D">
        <w:rPr>
          <w:rFonts w:cs="Times New Roman"/>
        </w:rPr>
        <w:t xml:space="preserve"> </w:t>
      </w:r>
      <w:ins w:id="1899" w:author="Linh Tran" w:date="2024-07-08T00:24:00Z" w16du:dateUtc="2024-07-07T17:24:00Z">
        <w:r w:rsidRPr="009434EA">
          <w:rPr>
            <w:rFonts w:cs="Times New Roman"/>
          </w:rPr>
          <w:t>Pipeline Config</w:t>
        </w:r>
        <w:bookmarkEnd w:id="1897"/>
        <w:bookmarkEnd w:id="1898"/>
      </w:ins>
    </w:p>
    <w:p w14:paraId="26956BB2" w14:textId="7A52B2E8" w:rsidR="00AE43FA" w:rsidRPr="00ED1E7D" w:rsidRDefault="00AE43FA" w:rsidP="00241112">
      <w:pPr>
        <w:jc w:val="both"/>
        <w:rPr>
          <w:ins w:id="1900" w:author="Linh Tran" w:date="2024-07-08T00:24:00Z" w16du:dateUtc="2024-07-07T17:24:00Z"/>
          <w:rFonts w:cs="Times New Roman"/>
          <w:rPrChange w:id="1901" w:author="Trần Nhựt Linh" w:date="2024-07-08T09:15:00Z" w16du:dateUtc="2024-07-08T02:15:00Z">
            <w:rPr>
              <w:ins w:id="1902" w:author="Linh Tran" w:date="2024-07-08T00:24:00Z" w16du:dateUtc="2024-07-07T17:24:00Z"/>
            </w:rPr>
          </w:rPrChange>
        </w:rPr>
      </w:pPr>
      <w:ins w:id="1903" w:author="Linh Tran" w:date="2024-07-08T00:24:00Z" w16du:dateUtc="2024-07-07T17:24:00Z">
        <w:r w:rsidRPr="00CC087D">
          <w:rPr>
            <w:rFonts w:cs="Times New Roman"/>
          </w:rPr>
          <w:lastRenderedPageBreak/>
          <w:t>T</w:t>
        </w:r>
        <w:r w:rsidRPr="00ED1E7D">
          <w:rPr>
            <w:rFonts w:cs="Times New Roman"/>
            <w:rPrChange w:id="1904" w:author="Trần Nhựt Linh" w:date="2024-07-08T09:15:00Z" w16du:dateUtc="2024-07-08T02:15:00Z">
              <w:rPr/>
            </w:rPrChange>
          </w:rPr>
          <w:t>ại Dashboard, Pipeline mới đã được tạo thành công</w:t>
        </w:r>
      </w:ins>
    </w:p>
    <w:p w14:paraId="06A8B078" w14:textId="77777777" w:rsidR="00F90629" w:rsidRPr="00ED1E7D" w:rsidRDefault="00AE43FA" w:rsidP="00F90629">
      <w:pPr>
        <w:keepNext/>
        <w:jc w:val="center"/>
        <w:rPr>
          <w:rFonts w:cs="Times New Roman"/>
        </w:rPr>
      </w:pPr>
      <w:ins w:id="1905" w:author="Linh Tran" w:date="2024-07-08T00:24:00Z" w16du:dateUtc="2024-07-07T17:24:00Z">
        <w:r w:rsidRPr="009434EA">
          <w:rPr>
            <w:rFonts w:cs="Times New Roman"/>
            <w:noProof/>
          </w:rPr>
          <w:drawing>
            <wp:inline distT="0" distB="0" distL="114300" distR="114300" wp14:anchorId="692D903B" wp14:editId="02EBB96A">
              <wp:extent cx="4039870" cy="1322705"/>
              <wp:effectExtent l="0" t="0" r="17780" b="10795"/>
              <wp:docPr id="6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descr="A screenshot of a computer&#10;&#10;Description automatically generated"/>
                      <pic:cNvPicPr>
                        <a:picLocks noChangeAspect="1"/>
                      </pic:cNvPicPr>
                    </pic:nvPicPr>
                    <pic:blipFill>
                      <a:blip r:embed="rId93"/>
                      <a:stretch>
                        <a:fillRect/>
                      </a:stretch>
                    </pic:blipFill>
                    <pic:spPr>
                      <a:xfrm>
                        <a:off x="0" y="0"/>
                        <a:ext cx="4039870" cy="1322705"/>
                      </a:xfrm>
                      <a:prstGeom prst="rect">
                        <a:avLst/>
                      </a:prstGeom>
                      <a:noFill/>
                      <a:ln>
                        <a:noFill/>
                      </a:ln>
                    </pic:spPr>
                  </pic:pic>
                </a:graphicData>
              </a:graphic>
            </wp:inline>
          </w:drawing>
        </w:r>
      </w:ins>
    </w:p>
    <w:p w14:paraId="4D515279" w14:textId="4965AD74" w:rsidR="00AE43FA" w:rsidRPr="00ED1E7D" w:rsidRDefault="00F90629" w:rsidP="00F90629">
      <w:pPr>
        <w:pStyle w:val="Caption"/>
        <w:rPr>
          <w:ins w:id="1906" w:author="Linh Tran" w:date="2024-07-08T00:24:00Z" w16du:dateUtc="2024-07-07T17:24:00Z"/>
          <w:rFonts w:cs="Times New Roman"/>
          <w:rPrChange w:id="1907" w:author="Trần Nhựt Linh" w:date="2024-07-08T09:15:00Z" w16du:dateUtc="2024-07-08T02:15:00Z">
            <w:rPr>
              <w:ins w:id="1908" w:author="Linh Tran" w:date="2024-07-08T00:24:00Z" w16du:dateUtc="2024-07-07T17:24:00Z"/>
            </w:rPr>
          </w:rPrChange>
        </w:rPr>
      </w:pPr>
      <w:bookmarkStart w:id="1909" w:name="_Toc171396748"/>
      <w:bookmarkStart w:id="1910" w:name="_Toc171516329"/>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59</w:t>
      </w:r>
      <w:r w:rsidRPr="00ED1E7D">
        <w:rPr>
          <w:rFonts w:cs="Times New Roman"/>
          <w:noProof/>
        </w:rPr>
        <w:fldChar w:fldCharType="end"/>
      </w:r>
      <w:r w:rsidR="001E6A57">
        <w:rPr>
          <w:rFonts w:cs="Times New Roman"/>
          <w:noProof/>
        </w:rPr>
        <w:t>:</w:t>
      </w:r>
      <w:r w:rsidRPr="00ED1E7D">
        <w:rPr>
          <w:rFonts w:cs="Times New Roman"/>
        </w:rPr>
        <w:t xml:space="preserve"> </w:t>
      </w:r>
      <w:ins w:id="1911" w:author="Linh Tran" w:date="2024-07-08T00:24:00Z" w16du:dateUtc="2024-07-07T17:24:00Z">
        <w:r w:rsidRPr="009434EA">
          <w:rPr>
            <w:rFonts w:cs="Times New Roman"/>
          </w:rPr>
          <w:t>T</w:t>
        </w:r>
        <w:r w:rsidRPr="00CC087D">
          <w:rPr>
            <w:rFonts w:cs="Times New Roman"/>
          </w:rPr>
          <w:t>ạ</w:t>
        </w:r>
        <w:r w:rsidRPr="00ED1E7D">
          <w:rPr>
            <w:rFonts w:cs="Times New Roman"/>
            <w:rPrChange w:id="1912" w:author="Trần Nhựt Linh" w:date="2024-07-08T09:15:00Z" w16du:dateUtc="2024-07-08T02:15:00Z">
              <w:rPr/>
            </w:rPrChange>
          </w:rPr>
          <w:t>o thành công pipeline</w:t>
        </w:r>
        <w:bookmarkEnd w:id="1909"/>
        <w:bookmarkEnd w:id="1910"/>
      </w:ins>
    </w:p>
    <w:p w14:paraId="790F6BED" w14:textId="69D71B56" w:rsidR="00AE43FA" w:rsidRPr="00ED1E7D" w:rsidRDefault="00AE43FA" w:rsidP="00241112">
      <w:pPr>
        <w:jc w:val="both"/>
        <w:rPr>
          <w:ins w:id="1913" w:author="Linh Tran" w:date="2024-07-08T00:24:00Z" w16du:dateUtc="2024-07-07T17:24:00Z"/>
          <w:rFonts w:cs="Times New Roman"/>
          <w:rPrChange w:id="1914" w:author="Trần Nhựt Linh" w:date="2024-07-08T09:15:00Z" w16du:dateUtc="2024-07-08T02:15:00Z">
            <w:rPr>
              <w:ins w:id="1915" w:author="Linh Tran" w:date="2024-07-08T00:24:00Z" w16du:dateUtc="2024-07-07T17:24:00Z"/>
            </w:rPr>
          </w:rPrChange>
        </w:rPr>
      </w:pPr>
      <w:ins w:id="1916" w:author="Linh Tran" w:date="2024-07-08T00:24:00Z" w16du:dateUtc="2024-07-07T17:24:00Z">
        <w:r w:rsidRPr="00ED1E7D">
          <w:rPr>
            <w:rFonts w:cs="Times New Roman"/>
            <w:rPrChange w:id="1917" w:author="Trần Nhựt Linh" w:date="2024-07-08T09:15:00Z" w16du:dateUtc="2024-07-08T02:15:00Z">
              <w:rPr/>
            </w:rPrChange>
          </w:rPr>
          <w:t>Click vào tên pipeline cần chạy và click Build Now, Jenkins sẽ tiến hành build source code. Sau đó, dùng Ocean Blue hoặc Console Output để xem quá trình chạy của Pipeline</w:t>
        </w:r>
      </w:ins>
    </w:p>
    <w:p w14:paraId="07D6779D" w14:textId="77777777" w:rsidR="00F90629" w:rsidRPr="00ED1E7D" w:rsidRDefault="00AE43FA" w:rsidP="00F90629">
      <w:pPr>
        <w:keepNext/>
        <w:jc w:val="center"/>
        <w:rPr>
          <w:rFonts w:cs="Times New Roman"/>
        </w:rPr>
      </w:pPr>
      <w:ins w:id="1918" w:author="Linh Tran" w:date="2024-07-08T00:24:00Z" w16du:dateUtc="2024-07-07T17:24:00Z">
        <w:r w:rsidRPr="009434EA">
          <w:rPr>
            <w:rFonts w:cs="Times New Roman"/>
            <w:noProof/>
          </w:rPr>
          <w:drawing>
            <wp:inline distT="0" distB="0" distL="114300" distR="114300" wp14:anchorId="5802CEA6" wp14:editId="2834C06C">
              <wp:extent cx="4325620" cy="1931035"/>
              <wp:effectExtent l="0" t="0" r="0" b="0"/>
              <wp:docPr id="5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descr="A screenshot of a computer&#10;&#10;Description automatically generated"/>
                      <pic:cNvPicPr>
                        <a:picLocks noChangeAspect="1"/>
                      </pic:cNvPicPr>
                    </pic:nvPicPr>
                    <pic:blipFill>
                      <a:blip r:embed="rId94"/>
                      <a:srcRect l="-581" t="11017"/>
                      <a:stretch>
                        <a:fillRect/>
                      </a:stretch>
                    </pic:blipFill>
                    <pic:spPr>
                      <a:xfrm>
                        <a:off x="0" y="0"/>
                        <a:ext cx="4326111" cy="1931639"/>
                      </a:xfrm>
                      <a:prstGeom prst="rect">
                        <a:avLst/>
                      </a:prstGeom>
                      <a:noFill/>
                      <a:ln>
                        <a:noFill/>
                      </a:ln>
                    </pic:spPr>
                  </pic:pic>
                </a:graphicData>
              </a:graphic>
            </wp:inline>
          </w:drawing>
        </w:r>
      </w:ins>
    </w:p>
    <w:p w14:paraId="5FAC6B9E" w14:textId="39B3CDDE" w:rsidR="00AE43FA" w:rsidRPr="00ED1E7D" w:rsidRDefault="00F90629" w:rsidP="00F90629">
      <w:pPr>
        <w:pStyle w:val="Caption"/>
        <w:rPr>
          <w:ins w:id="1919" w:author="Linh Tran" w:date="2024-07-08T00:24:00Z" w16du:dateUtc="2024-07-07T17:24:00Z"/>
          <w:rFonts w:cs="Times New Roman"/>
          <w:rPrChange w:id="1920" w:author="Trần Nhựt Linh" w:date="2024-07-08T09:15:00Z" w16du:dateUtc="2024-07-08T02:15:00Z">
            <w:rPr>
              <w:ins w:id="1921" w:author="Linh Tran" w:date="2024-07-08T00:24:00Z" w16du:dateUtc="2024-07-07T17:24:00Z"/>
            </w:rPr>
          </w:rPrChange>
        </w:rPr>
      </w:pPr>
      <w:bookmarkStart w:id="1922" w:name="_Toc171396749"/>
      <w:bookmarkStart w:id="1923" w:name="_Toc171516330"/>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60</w:t>
      </w:r>
      <w:r w:rsidRPr="00ED1E7D">
        <w:rPr>
          <w:rFonts w:cs="Times New Roman"/>
          <w:noProof/>
        </w:rPr>
        <w:fldChar w:fldCharType="end"/>
      </w:r>
      <w:r w:rsidR="001E6A57">
        <w:rPr>
          <w:rFonts w:cs="Times New Roman"/>
          <w:noProof/>
        </w:rPr>
        <w:t>:</w:t>
      </w:r>
      <w:r w:rsidRPr="00ED1E7D">
        <w:rPr>
          <w:rFonts w:cs="Times New Roman"/>
        </w:rPr>
        <w:t xml:space="preserve"> </w:t>
      </w:r>
      <w:ins w:id="1924" w:author="Linh Tran" w:date="2024-07-08T00:24:00Z" w16du:dateUtc="2024-07-07T17:24:00Z">
        <w:r w:rsidRPr="009434EA">
          <w:rPr>
            <w:rFonts w:cs="Times New Roman"/>
          </w:rPr>
          <w:t>Chi ti</w:t>
        </w:r>
        <w:r w:rsidRPr="00CC087D">
          <w:rPr>
            <w:rFonts w:cs="Times New Roman"/>
          </w:rPr>
          <w:t>ế</w:t>
        </w:r>
        <w:r w:rsidRPr="00ED1E7D">
          <w:rPr>
            <w:rFonts w:cs="Times New Roman"/>
            <w:rPrChange w:id="1925" w:author="Trần Nhựt Linh" w:date="2024-07-08T09:15:00Z" w16du:dateUtc="2024-07-08T02:15:00Z">
              <w:rPr/>
            </w:rPrChange>
          </w:rPr>
          <w:t>t pipelines chạy</w:t>
        </w:r>
        <w:bookmarkEnd w:id="1922"/>
        <w:bookmarkEnd w:id="1923"/>
      </w:ins>
    </w:p>
    <w:p w14:paraId="217F06F0" w14:textId="00CF31B6" w:rsidR="00AE43FA" w:rsidRPr="009434EA" w:rsidRDefault="00AE43FA" w:rsidP="00241112">
      <w:pPr>
        <w:jc w:val="both"/>
        <w:rPr>
          <w:ins w:id="1926" w:author="Linh Tran" w:date="2024-07-08T00:24:00Z" w16du:dateUtc="2024-07-07T17:24:00Z"/>
          <w:rFonts w:cs="Times New Roman"/>
        </w:rPr>
      </w:pPr>
      <w:ins w:id="1927" w:author="Linh Tran" w:date="2024-07-08T00:24:00Z" w16du:dateUtc="2024-07-07T17:24:00Z">
        <w:r w:rsidRPr="00ED1E7D">
          <w:rPr>
            <w:rFonts w:cs="Times New Roman"/>
            <w:rPrChange w:id="1928" w:author="Trần Nhựt Linh" w:date="2024-07-08T09:15:00Z" w16du:dateUtc="2024-07-08T02:15:00Z">
              <w:rPr/>
            </w:rPrChange>
          </w:rPr>
          <w:t xml:space="preserve">Pipe chạy thành công với thời gian là </w:t>
        </w:r>
      </w:ins>
      <w:ins w:id="1929" w:author="Linh Tran" w:date="2024-07-08T00:41:00Z" w16du:dateUtc="2024-07-07T17:41:00Z">
        <w:r w:rsidR="00A75F08" w:rsidRPr="00ED1E7D">
          <w:rPr>
            <w:rFonts w:cs="Times New Roman"/>
          </w:rPr>
          <w:t>6 phút 4 giây</w:t>
        </w:r>
      </w:ins>
    </w:p>
    <w:p w14:paraId="080FA2B7" w14:textId="77777777" w:rsidR="00F90629" w:rsidRPr="00ED1E7D" w:rsidRDefault="00AE43FA" w:rsidP="00F90629">
      <w:pPr>
        <w:keepNext/>
        <w:jc w:val="center"/>
        <w:rPr>
          <w:rFonts w:cs="Times New Roman"/>
        </w:rPr>
      </w:pPr>
      <w:ins w:id="1930" w:author="Linh Tran" w:date="2024-07-08T00:24:00Z" w16du:dateUtc="2024-07-07T17:24:00Z">
        <w:r w:rsidRPr="009434EA">
          <w:rPr>
            <w:rFonts w:cs="Times New Roman"/>
            <w:noProof/>
          </w:rPr>
          <w:drawing>
            <wp:inline distT="0" distB="0" distL="114300" distR="114300" wp14:anchorId="72FF86D4" wp14:editId="44ECA489">
              <wp:extent cx="4423268" cy="1990165"/>
              <wp:effectExtent l="0" t="0" r="0" b="0"/>
              <wp:docPr id="5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 descr="A screenshot of a computer&#10;&#10;Description automatically generated"/>
                      <pic:cNvPicPr>
                        <a:picLocks noChangeAspect="1"/>
                      </pic:cNvPicPr>
                    </pic:nvPicPr>
                    <pic:blipFill>
                      <a:blip r:embed="rId95"/>
                      <a:stretch>
                        <a:fillRect/>
                      </a:stretch>
                    </pic:blipFill>
                    <pic:spPr>
                      <a:xfrm>
                        <a:off x="0" y="0"/>
                        <a:ext cx="4427590" cy="1992109"/>
                      </a:xfrm>
                      <a:prstGeom prst="rect">
                        <a:avLst/>
                      </a:prstGeom>
                      <a:noFill/>
                      <a:ln>
                        <a:noFill/>
                      </a:ln>
                    </pic:spPr>
                  </pic:pic>
                </a:graphicData>
              </a:graphic>
            </wp:inline>
          </w:drawing>
        </w:r>
      </w:ins>
    </w:p>
    <w:p w14:paraId="2139EE8B" w14:textId="5460567E" w:rsidR="00AE43FA" w:rsidRPr="00ED1E7D" w:rsidRDefault="00F90629" w:rsidP="00F90629">
      <w:pPr>
        <w:pStyle w:val="Caption"/>
        <w:rPr>
          <w:ins w:id="1931" w:author="Linh Tran" w:date="2024-07-08T00:24:00Z" w16du:dateUtc="2024-07-07T17:24:00Z"/>
          <w:rFonts w:cs="Times New Roman"/>
          <w:rPrChange w:id="1932" w:author="Trần Nhựt Linh" w:date="2024-07-08T09:15:00Z" w16du:dateUtc="2024-07-08T02:15:00Z">
            <w:rPr>
              <w:ins w:id="1933" w:author="Linh Tran" w:date="2024-07-08T00:24:00Z" w16du:dateUtc="2024-07-07T17:24:00Z"/>
            </w:rPr>
          </w:rPrChange>
        </w:rPr>
      </w:pPr>
      <w:bookmarkStart w:id="1934" w:name="_Toc171396750"/>
      <w:bookmarkStart w:id="1935" w:name="_Toc171516331"/>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61</w:t>
      </w:r>
      <w:r w:rsidRPr="00ED1E7D">
        <w:rPr>
          <w:rFonts w:cs="Times New Roman"/>
          <w:noProof/>
        </w:rPr>
        <w:fldChar w:fldCharType="end"/>
      </w:r>
      <w:r w:rsidR="001E6A57">
        <w:rPr>
          <w:rFonts w:cs="Times New Roman"/>
          <w:noProof/>
        </w:rPr>
        <w:t>:</w:t>
      </w:r>
      <w:r w:rsidRPr="00ED1E7D">
        <w:rPr>
          <w:rFonts w:cs="Times New Roman"/>
        </w:rPr>
        <w:t xml:space="preserve"> </w:t>
      </w:r>
      <w:ins w:id="1936" w:author="Linh Tran" w:date="2024-07-08T00:24:00Z" w16du:dateUtc="2024-07-07T17:24:00Z">
        <w:r w:rsidRPr="009434EA">
          <w:rPr>
            <w:rFonts w:cs="Times New Roman"/>
          </w:rPr>
          <w:t>Pipeline ch</w:t>
        </w:r>
        <w:r w:rsidRPr="00CC087D">
          <w:rPr>
            <w:rFonts w:cs="Times New Roman"/>
          </w:rPr>
          <w:t>ạ</w:t>
        </w:r>
        <w:r w:rsidRPr="00ED1E7D">
          <w:rPr>
            <w:rFonts w:cs="Times New Roman"/>
            <w:rPrChange w:id="1937" w:author="Trần Nhựt Linh" w:date="2024-07-08T09:15:00Z" w16du:dateUtc="2024-07-08T02:15:00Z">
              <w:rPr/>
            </w:rPrChange>
          </w:rPr>
          <w:t>y thành công</w:t>
        </w:r>
        <w:bookmarkEnd w:id="1934"/>
        <w:bookmarkEnd w:id="1935"/>
      </w:ins>
    </w:p>
    <w:p w14:paraId="625BF46C" w14:textId="7E13968F" w:rsidR="00AE43FA" w:rsidRPr="00ED1E7D" w:rsidRDefault="00AE43FA" w:rsidP="00241112">
      <w:pPr>
        <w:jc w:val="both"/>
        <w:rPr>
          <w:ins w:id="1938" w:author="Linh Tran" w:date="2024-07-08T00:24:00Z" w16du:dateUtc="2024-07-07T17:24:00Z"/>
          <w:rFonts w:cs="Times New Roman"/>
          <w:rPrChange w:id="1939" w:author="Trần Nhựt Linh" w:date="2024-07-08T09:15:00Z" w16du:dateUtc="2024-07-08T02:15:00Z">
            <w:rPr>
              <w:ins w:id="1940" w:author="Linh Tran" w:date="2024-07-08T00:24:00Z" w16du:dateUtc="2024-07-07T17:24:00Z"/>
            </w:rPr>
          </w:rPrChange>
        </w:rPr>
      </w:pPr>
      <w:ins w:id="1941" w:author="Linh Tran" w:date="2024-07-08T00:24:00Z" w16du:dateUtc="2024-07-07T17:24:00Z">
        <w:r w:rsidRPr="00ED1E7D">
          <w:rPr>
            <w:rFonts w:cs="Times New Roman"/>
            <w:rPrChange w:id="1942" w:author="Trần Nhựt Linh" w:date="2024-07-08T09:15:00Z" w16du:dateUtc="2024-07-08T02:15:00Z">
              <w:rPr/>
            </w:rPrChange>
          </w:rPr>
          <w:lastRenderedPageBreak/>
          <w:t>Ứng dụng đã được triển khai lên Server</w:t>
        </w:r>
      </w:ins>
    </w:p>
    <w:p w14:paraId="317DC0C9" w14:textId="77777777" w:rsidR="00F90629" w:rsidRPr="00ED1E7D" w:rsidRDefault="00AE43FA" w:rsidP="00F90629">
      <w:pPr>
        <w:keepNext/>
        <w:jc w:val="center"/>
        <w:rPr>
          <w:rFonts w:cs="Times New Roman"/>
        </w:rPr>
      </w:pPr>
      <w:ins w:id="1943" w:author="Linh Tran" w:date="2024-07-08T00:24:00Z" w16du:dateUtc="2024-07-07T17:24:00Z">
        <w:r w:rsidRPr="009434EA">
          <w:rPr>
            <w:rFonts w:cs="Times New Roman"/>
            <w:noProof/>
          </w:rPr>
          <w:drawing>
            <wp:inline distT="0" distB="0" distL="114300" distR="114300" wp14:anchorId="0B447029" wp14:editId="025FBD28">
              <wp:extent cx="4459112" cy="1791029"/>
              <wp:effectExtent l="0" t="0" r="0" b="0"/>
              <wp:docPr id="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3" descr="A screenshot of a computer&#10;&#10;Description automatically generated"/>
                      <pic:cNvPicPr>
                        <a:picLocks noChangeAspect="1"/>
                      </pic:cNvPicPr>
                    </pic:nvPicPr>
                    <pic:blipFill>
                      <a:blip r:embed="rId96"/>
                      <a:stretch>
                        <a:fillRect/>
                      </a:stretch>
                    </pic:blipFill>
                    <pic:spPr>
                      <a:xfrm>
                        <a:off x="0" y="0"/>
                        <a:ext cx="4466655" cy="1794059"/>
                      </a:xfrm>
                      <a:prstGeom prst="rect">
                        <a:avLst/>
                      </a:prstGeom>
                      <a:noFill/>
                      <a:ln>
                        <a:noFill/>
                      </a:ln>
                    </pic:spPr>
                  </pic:pic>
                </a:graphicData>
              </a:graphic>
            </wp:inline>
          </w:drawing>
        </w:r>
      </w:ins>
    </w:p>
    <w:p w14:paraId="7CBCC220" w14:textId="36BC749E" w:rsidR="00AE43FA" w:rsidRPr="00ED1E7D" w:rsidRDefault="00F90629" w:rsidP="00F90629">
      <w:pPr>
        <w:pStyle w:val="Caption"/>
        <w:rPr>
          <w:ins w:id="1944" w:author="Linh Tran" w:date="2024-07-08T00:24:00Z" w16du:dateUtc="2024-07-07T17:24:00Z"/>
          <w:rFonts w:cs="Times New Roman"/>
          <w:rPrChange w:id="1945" w:author="Trần Nhựt Linh" w:date="2024-07-08T09:15:00Z" w16du:dateUtc="2024-07-08T02:15:00Z">
            <w:rPr>
              <w:ins w:id="1946" w:author="Linh Tran" w:date="2024-07-08T00:24:00Z" w16du:dateUtc="2024-07-07T17:24:00Z"/>
            </w:rPr>
          </w:rPrChange>
        </w:rPr>
      </w:pPr>
      <w:bookmarkStart w:id="1947" w:name="_Toc171396751"/>
      <w:bookmarkStart w:id="1948" w:name="_Toc171516332"/>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62</w:t>
      </w:r>
      <w:r w:rsidRPr="00ED1E7D">
        <w:rPr>
          <w:rFonts w:cs="Times New Roman"/>
          <w:noProof/>
        </w:rPr>
        <w:fldChar w:fldCharType="end"/>
      </w:r>
      <w:r w:rsidR="001E6A57">
        <w:rPr>
          <w:rFonts w:cs="Times New Roman"/>
          <w:noProof/>
        </w:rPr>
        <w:t>:</w:t>
      </w:r>
      <w:r w:rsidRPr="00ED1E7D">
        <w:rPr>
          <w:rFonts w:cs="Times New Roman"/>
        </w:rPr>
        <w:t xml:space="preserve"> </w:t>
      </w:r>
      <w:ins w:id="1949" w:author="Linh Tran" w:date="2024-07-08T00:24:00Z" w16du:dateUtc="2024-07-07T17:24:00Z">
        <w:r w:rsidRPr="009434EA">
          <w:rPr>
            <w:rFonts w:cs="Times New Roman"/>
          </w:rPr>
          <w:t>Tri</w:t>
        </w:r>
        <w:r w:rsidRPr="00CC087D">
          <w:rPr>
            <w:rFonts w:cs="Times New Roman"/>
          </w:rPr>
          <w:t>ể</w:t>
        </w:r>
        <w:r w:rsidRPr="00ED1E7D">
          <w:rPr>
            <w:rFonts w:cs="Times New Roman"/>
            <w:rPrChange w:id="1950" w:author="Trần Nhựt Linh" w:date="2024-07-08T09:15:00Z" w16du:dateUtc="2024-07-08T02:15:00Z">
              <w:rPr/>
            </w:rPrChange>
          </w:rPr>
          <w:t>n khai thành công</w:t>
        </w:r>
        <w:bookmarkEnd w:id="1947"/>
        <w:bookmarkEnd w:id="1948"/>
      </w:ins>
    </w:p>
    <w:p w14:paraId="1D36B325" w14:textId="774A9E79" w:rsidR="00AE43FA" w:rsidRPr="00ED1E7D" w:rsidRDefault="00AE43FA" w:rsidP="00241112">
      <w:pPr>
        <w:pStyle w:val="Heading2"/>
        <w:rPr>
          <w:ins w:id="1951" w:author="Linh Tran" w:date="2024-07-08T00:24:00Z" w16du:dateUtc="2024-07-07T17:24:00Z"/>
          <w:rFonts w:cs="Times New Roman"/>
          <w:rPrChange w:id="1952" w:author="Trần Nhựt Linh" w:date="2024-07-08T09:15:00Z" w16du:dateUtc="2024-07-08T02:15:00Z">
            <w:rPr>
              <w:ins w:id="1953" w:author="Linh Tran" w:date="2024-07-08T00:24:00Z" w16du:dateUtc="2024-07-07T17:24:00Z"/>
            </w:rPr>
          </w:rPrChange>
        </w:rPr>
      </w:pPr>
      <w:bookmarkStart w:id="1954" w:name="_Toc170995502"/>
      <w:bookmarkStart w:id="1955" w:name="_Toc171397316"/>
      <w:ins w:id="1956" w:author="Linh Tran" w:date="2024-07-08T00:24:00Z" w16du:dateUtc="2024-07-07T17:24:00Z">
        <w:r w:rsidRPr="00ED1E7D">
          <w:rPr>
            <w:rFonts w:cs="Times New Roman"/>
            <w:rPrChange w:id="1957" w:author="Trần Nhựt Linh" w:date="2024-07-08T09:15:00Z" w16du:dateUtc="2024-07-08T02:15:00Z">
              <w:rPr/>
            </w:rPrChange>
          </w:rPr>
          <w:t>Gitlab CI/CD</w:t>
        </w:r>
        <w:bookmarkEnd w:id="1954"/>
        <w:bookmarkEnd w:id="1955"/>
      </w:ins>
    </w:p>
    <w:p w14:paraId="56835DE5" w14:textId="0A777F47" w:rsidR="00AE43FA" w:rsidRPr="00ED1E7D" w:rsidRDefault="00AE43FA" w:rsidP="00241112">
      <w:pPr>
        <w:pStyle w:val="Heading3"/>
        <w:rPr>
          <w:ins w:id="1958" w:author="Linh Tran" w:date="2024-07-08T00:24:00Z" w16du:dateUtc="2024-07-07T17:24:00Z"/>
          <w:rFonts w:cs="Times New Roman"/>
          <w:rPrChange w:id="1959" w:author="Trần Nhựt Linh" w:date="2024-07-08T09:15:00Z" w16du:dateUtc="2024-07-08T02:15:00Z">
            <w:rPr>
              <w:ins w:id="1960" w:author="Linh Tran" w:date="2024-07-08T00:24:00Z" w16du:dateUtc="2024-07-07T17:24:00Z"/>
            </w:rPr>
          </w:rPrChange>
        </w:rPr>
      </w:pPr>
      <w:bookmarkStart w:id="1961" w:name="_Toc170995503"/>
      <w:bookmarkStart w:id="1962" w:name="_Toc171397317"/>
      <w:ins w:id="1963" w:author="Linh Tran" w:date="2024-07-08T00:24:00Z" w16du:dateUtc="2024-07-07T17:24:00Z">
        <w:r w:rsidRPr="00ED1E7D">
          <w:rPr>
            <w:rFonts w:cs="Times New Roman"/>
            <w:rPrChange w:id="1964" w:author="Trần Nhựt Linh" w:date="2024-07-08T09:15:00Z" w16du:dateUtc="2024-07-08T02:15:00Z">
              <w:rPr/>
            </w:rPrChange>
          </w:rPr>
          <w:t>Mô hình triển khai</w:t>
        </w:r>
        <w:bookmarkEnd w:id="1961"/>
        <w:bookmarkEnd w:id="1962"/>
      </w:ins>
    </w:p>
    <w:p w14:paraId="34038F84" w14:textId="77777777" w:rsidR="00F90629" w:rsidRPr="00ED1E7D" w:rsidRDefault="00AE43FA" w:rsidP="00F90629">
      <w:pPr>
        <w:keepNext/>
        <w:jc w:val="center"/>
        <w:rPr>
          <w:rFonts w:cs="Times New Roman"/>
        </w:rPr>
      </w:pPr>
      <w:ins w:id="1965" w:author="Linh Tran" w:date="2024-07-08T00:24:00Z" w16du:dateUtc="2024-07-07T17:24:00Z">
        <w:r w:rsidRPr="009434EA">
          <w:rPr>
            <w:rFonts w:eastAsia="Times New Roman" w:cs="Times New Roman"/>
            <w:noProof/>
          </w:rPr>
          <w:drawing>
            <wp:inline distT="114300" distB="114300" distL="114300" distR="114300" wp14:anchorId="2EE4F9DD" wp14:editId="2DE85E3B">
              <wp:extent cx="3971674" cy="2647783"/>
              <wp:effectExtent l="0" t="0" r="0" b="0"/>
              <wp:docPr id="1952519734" name="image5.png" descr="A diagram of 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1952519734" name="image5.png" descr="A diagram of a software&#10;&#10;Description automatically generated"/>
                      <pic:cNvPicPr preferRelativeResize="0"/>
                    </pic:nvPicPr>
                    <pic:blipFill>
                      <a:blip r:embed="rId97"/>
                      <a:srcRect/>
                      <a:stretch>
                        <a:fillRect/>
                      </a:stretch>
                    </pic:blipFill>
                    <pic:spPr>
                      <a:xfrm>
                        <a:off x="0" y="0"/>
                        <a:ext cx="3971674" cy="2647783"/>
                      </a:xfrm>
                      <a:prstGeom prst="rect">
                        <a:avLst/>
                      </a:prstGeom>
                      <a:ln/>
                    </pic:spPr>
                  </pic:pic>
                </a:graphicData>
              </a:graphic>
            </wp:inline>
          </w:drawing>
        </w:r>
      </w:ins>
    </w:p>
    <w:p w14:paraId="08B5F0AA" w14:textId="0BDA8B02" w:rsidR="00AE43FA" w:rsidRPr="00ED1E7D" w:rsidRDefault="00F90629" w:rsidP="00F90629">
      <w:pPr>
        <w:pStyle w:val="Caption"/>
        <w:rPr>
          <w:ins w:id="1966" w:author="Linh Tran" w:date="2024-07-08T00:24:00Z" w16du:dateUtc="2024-07-07T17:24:00Z"/>
          <w:rFonts w:cs="Times New Roman"/>
          <w:rPrChange w:id="1967" w:author="Trần Nhựt Linh" w:date="2024-07-08T09:15:00Z" w16du:dateUtc="2024-07-08T02:15:00Z">
            <w:rPr>
              <w:ins w:id="1968" w:author="Linh Tran" w:date="2024-07-08T00:24:00Z" w16du:dateUtc="2024-07-07T17:24:00Z"/>
            </w:rPr>
          </w:rPrChange>
        </w:rPr>
      </w:pPr>
      <w:bookmarkStart w:id="1969" w:name="_Toc171396752"/>
      <w:bookmarkStart w:id="1970" w:name="_Toc171516333"/>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63</w:t>
      </w:r>
      <w:r w:rsidRPr="00ED1E7D">
        <w:rPr>
          <w:rFonts w:cs="Times New Roman"/>
          <w:noProof/>
        </w:rPr>
        <w:fldChar w:fldCharType="end"/>
      </w:r>
      <w:r w:rsidR="001E6A57">
        <w:rPr>
          <w:rFonts w:cs="Times New Roman"/>
          <w:noProof/>
        </w:rPr>
        <w:t>:</w:t>
      </w:r>
      <w:r w:rsidRPr="00ED1E7D">
        <w:rPr>
          <w:rFonts w:cs="Times New Roman"/>
        </w:rPr>
        <w:t xml:space="preserve"> </w:t>
      </w:r>
      <w:ins w:id="1971" w:author="Linh Tran" w:date="2024-07-08T00:24:00Z" w16du:dateUtc="2024-07-07T17:24:00Z">
        <w:r w:rsidRPr="009434EA">
          <w:rPr>
            <w:rFonts w:cs="Times New Roman"/>
          </w:rPr>
          <w:t>Mô hình tri</w:t>
        </w:r>
        <w:r w:rsidRPr="00CC087D">
          <w:rPr>
            <w:rFonts w:cs="Times New Roman"/>
          </w:rPr>
          <w:t>ể</w:t>
        </w:r>
        <w:r w:rsidRPr="00ED1E7D">
          <w:rPr>
            <w:rFonts w:cs="Times New Roman"/>
            <w:rPrChange w:id="1972" w:author="Trần Nhựt Linh" w:date="2024-07-08T09:15:00Z" w16du:dateUtc="2024-07-08T02:15:00Z">
              <w:rPr/>
            </w:rPrChange>
          </w:rPr>
          <w:t>n khai Gilab CI/CD</w:t>
        </w:r>
        <w:bookmarkEnd w:id="1969"/>
        <w:bookmarkEnd w:id="1970"/>
      </w:ins>
    </w:p>
    <w:p w14:paraId="4A86007D" w14:textId="334A93DB" w:rsidR="0064682D" w:rsidRPr="00ED1E7D" w:rsidRDefault="00AE43FA">
      <w:pPr>
        <w:pStyle w:val="Heading3"/>
        <w:rPr>
          <w:ins w:id="1973" w:author="Linh Tran" w:date="2024-07-08T00:24:00Z" w16du:dateUtc="2024-07-07T17:24:00Z"/>
          <w:rFonts w:cs="Times New Roman"/>
          <w:rPrChange w:id="1974" w:author="Trần Nhựt Linh" w:date="2024-07-08T09:15:00Z" w16du:dateUtc="2024-07-08T02:15:00Z">
            <w:rPr>
              <w:ins w:id="1975" w:author="Linh Tran" w:date="2024-07-08T00:24:00Z" w16du:dateUtc="2024-07-07T17:24:00Z"/>
            </w:rPr>
          </w:rPrChange>
        </w:rPr>
      </w:pPr>
      <w:bookmarkStart w:id="1976" w:name="_Toc170995504"/>
      <w:bookmarkStart w:id="1977" w:name="_Toc171397318"/>
      <w:ins w:id="1978" w:author="Linh Tran" w:date="2024-07-08T00:24:00Z" w16du:dateUtc="2024-07-07T17:24:00Z">
        <w:r w:rsidRPr="00ED1E7D">
          <w:rPr>
            <w:rFonts w:cs="Times New Roman"/>
            <w:rPrChange w:id="1979" w:author="Trần Nhựt Linh" w:date="2024-07-08T09:15:00Z" w16du:dateUtc="2024-07-08T02:15:00Z">
              <w:rPr/>
            </w:rPrChange>
          </w:rPr>
          <w:t>Chuẩn bị tài nguyên</w:t>
        </w:r>
        <w:bookmarkEnd w:id="1976"/>
        <w:bookmarkEnd w:id="1977"/>
      </w:ins>
    </w:p>
    <w:p w14:paraId="168F26A2" w14:textId="7681C9A8" w:rsidR="00AE43FA" w:rsidRPr="00ED1E7D" w:rsidRDefault="00AE43FA" w:rsidP="00241112">
      <w:pPr>
        <w:jc w:val="both"/>
        <w:rPr>
          <w:ins w:id="1980" w:author="Linh Tran" w:date="2024-07-08T00:24:00Z" w16du:dateUtc="2024-07-07T17:24:00Z"/>
          <w:rFonts w:eastAsia="Times New Roman" w:cs="Times New Roman"/>
        </w:rPr>
      </w:pPr>
      <w:ins w:id="1981" w:author="Linh Tran" w:date="2024-07-08T00:24:00Z" w16du:dateUtc="2024-07-07T17:24:00Z">
        <w:r w:rsidRPr="00ED1E7D">
          <w:rPr>
            <w:rFonts w:eastAsia="Times New Roman" w:cs="Times New Roman"/>
          </w:rPr>
          <w:t xml:space="preserve">Source </w:t>
        </w:r>
      </w:ins>
      <w:r w:rsidR="005F206B" w:rsidRPr="00ED1E7D">
        <w:rPr>
          <w:rFonts w:eastAsia="Times New Roman" w:cs="Times New Roman"/>
        </w:rPr>
        <w:t>code</w:t>
      </w:r>
      <w:ins w:id="1982" w:author="Linh Tran" w:date="2024-07-08T00:24:00Z" w16du:dateUtc="2024-07-07T17:24:00Z">
        <w:r w:rsidRPr="00ED1E7D">
          <w:rPr>
            <w:rFonts w:eastAsia="Times New Roman" w:cs="Times New Roman"/>
          </w:rPr>
          <w:t xml:space="preserve"> được lấy từ bên repository Instagram-mern của GitHub, đường dẫn:</w:t>
        </w:r>
        <w:r w:rsidRPr="00CC087D">
          <w:rPr>
            <w:rFonts w:eastAsiaTheme="minorHAnsi" w:cs="Times New Roman"/>
          </w:rPr>
          <w:fldChar w:fldCharType="begin"/>
        </w:r>
        <w:r w:rsidRPr="00ED1E7D">
          <w:rPr>
            <w:rFonts w:cs="Times New Roman"/>
            <w:rPrChange w:id="1983" w:author="Trần Nhựt Linh" w:date="2024-07-08T09:15:00Z" w16du:dateUtc="2024-07-08T02:15:00Z">
              <w:rPr/>
            </w:rPrChange>
          </w:rPr>
          <w:instrText>HYPERLINK "https://gitlab.com/nhutlin/GitLab-Instagram.git" \h</w:instrText>
        </w:r>
        <w:r w:rsidRPr="00CC087D">
          <w:rPr>
            <w:rFonts w:eastAsiaTheme="minorHAnsi" w:cs="Times New Roman"/>
          </w:rPr>
        </w:r>
        <w:r w:rsidRPr="00CC087D">
          <w:rPr>
            <w:rFonts w:eastAsiaTheme="minorHAnsi" w:cs="Times New Roman"/>
            <w:rPrChange w:id="1984" w:author="Trần Nhựt Linh" w:date="2024-07-08T09:15:00Z" w16du:dateUtc="2024-07-08T02:15:00Z">
              <w:rPr>
                <w:rFonts w:eastAsia="Times New Roman" w:cs="Times New Roman"/>
              </w:rPr>
            </w:rPrChange>
          </w:rPr>
          <w:fldChar w:fldCharType="separate"/>
        </w:r>
        <w:r w:rsidRPr="00ED1E7D">
          <w:rPr>
            <w:rFonts w:eastAsia="Times New Roman" w:cs="Times New Roman"/>
          </w:rPr>
          <w:t xml:space="preserve"> </w:t>
        </w:r>
        <w:r w:rsidRPr="00CC087D">
          <w:rPr>
            <w:rFonts w:eastAsia="Times New Roman" w:cs="Times New Roman"/>
          </w:rPr>
          <w:fldChar w:fldCharType="end"/>
        </w:r>
        <w:r w:rsidRPr="00ED1E7D">
          <w:rPr>
            <w:rFonts w:eastAsiaTheme="minorHAnsi" w:cs="Times New Roman"/>
            <w:rPrChange w:id="1985" w:author="Trần Nhựt Linh" w:date="2024-07-08T09:15:00Z" w16du:dateUtc="2024-07-08T02:15:00Z">
              <w:rPr>
                <w:rFonts w:eastAsiaTheme="minorHAnsi"/>
              </w:rPr>
            </w:rPrChange>
          </w:rPr>
          <w:fldChar w:fldCharType="begin"/>
        </w:r>
        <w:r w:rsidRPr="00ED1E7D">
          <w:rPr>
            <w:rFonts w:cs="Times New Roman"/>
            <w:rPrChange w:id="1986" w:author="Trần Nhựt Linh" w:date="2024-07-08T09:15:00Z" w16du:dateUtc="2024-07-08T02:15:00Z">
              <w:rPr/>
            </w:rPrChange>
          </w:rPr>
          <w:instrText>HYPERLINK "https://gitlab.com/nhutlin/GitLab-Instagram.git" \h</w:instrText>
        </w:r>
        <w:r w:rsidRPr="00ED1E7D">
          <w:rPr>
            <w:rFonts w:eastAsiaTheme="minorHAnsi" w:cs="Times New Roman"/>
            <w:rPrChange w:id="1987" w:author="Trần Nhựt Linh" w:date="2024-07-08T09:15:00Z" w16du:dateUtc="2024-07-08T02:15:00Z">
              <w:rPr>
                <w:rFonts w:eastAsiaTheme="minorHAnsi" w:cs="Times New Roman"/>
              </w:rPr>
            </w:rPrChange>
          </w:rPr>
        </w:r>
        <w:r w:rsidRPr="00ED1E7D">
          <w:rPr>
            <w:rFonts w:eastAsiaTheme="minorHAnsi" w:cs="Times New Roman"/>
            <w:rPrChange w:id="1988" w:author="Trần Nhựt Linh" w:date="2024-07-08T09:15:00Z" w16du:dateUtc="2024-07-08T02:15:00Z">
              <w:rPr>
                <w:rFonts w:eastAsia="Times New Roman" w:cs="Times New Roman"/>
                <w:color w:val="0000FF"/>
                <w:u w:val="single"/>
              </w:rPr>
            </w:rPrChange>
          </w:rPr>
          <w:fldChar w:fldCharType="separate"/>
        </w:r>
        <w:r w:rsidRPr="00ED1E7D">
          <w:rPr>
            <w:rFonts w:eastAsia="Times New Roman" w:cs="Times New Roman"/>
            <w:color w:val="0000FF"/>
            <w:u w:val="single"/>
          </w:rPr>
          <w:t>https://gitlab.com/nhutlin/GitLab-Instagram.git</w:t>
        </w:r>
        <w:r w:rsidRPr="00ED1E7D">
          <w:rPr>
            <w:rFonts w:eastAsia="Times New Roman" w:cs="Times New Roman"/>
            <w:color w:val="0000FF"/>
            <w:u w:val="single"/>
            <w:rPrChange w:id="1989" w:author="Trần Nhựt Linh" w:date="2024-07-08T09:15:00Z" w16du:dateUtc="2024-07-08T02:15:00Z">
              <w:rPr>
                <w:rFonts w:eastAsia="Times New Roman" w:cs="Times New Roman"/>
                <w:color w:val="0000FF"/>
                <w:u w:val="single"/>
              </w:rPr>
            </w:rPrChange>
          </w:rPr>
          <w:fldChar w:fldCharType="end"/>
        </w:r>
        <w:r w:rsidRPr="00ED1E7D">
          <w:rPr>
            <w:rFonts w:eastAsia="Times New Roman" w:cs="Times New Roman"/>
          </w:rPr>
          <w:t xml:space="preserve"> </w:t>
        </w:r>
      </w:ins>
    </w:p>
    <w:p w14:paraId="022255F4" w14:textId="77777777" w:rsidR="00F90629" w:rsidRPr="00ED1E7D" w:rsidRDefault="00AE43FA" w:rsidP="00F90629">
      <w:pPr>
        <w:keepNext/>
        <w:jc w:val="center"/>
        <w:rPr>
          <w:rFonts w:cs="Times New Roman"/>
        </w:rPr>
      </w:pPr>
      <w:ins w:id="1990" w:author="Linh Tran" w:date="2024-07-08T00:24:00Z" w16du:dateUtc="2024-07-07T17:24:00Z">
        <w:r w:rsidRPr="009434EA">
          <w:rPr>
            <w:rFonts w:cs="Times New Roman"/>
          </w:rPr>
          <w:lastRenderedPageBreak/>
          <w:t xml:space="preserve"> </w:t>
        </w:r>
        <w:r w:rsidRPr="009434EA">
          <w:rPr>
            <w:rFonts w:cs="Times New Roman"/>
            <w:noProof/>
          </w:rPr>
          <w:drawing>
            <wp:inline distT="114300" distB="114300" distL="114300" distR="114300" wp14:anchorId="6F1AB9DC" wp14:editId="4673C7D7">
              <wp:extent cx="4914900" cy="1600200"/>
              <wp:effectExtent l="0" t="0" r="0" b="0"/>
              <wp:docPr id="1374543198"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74543198" name="image8.png" descr="A screenshot of a computer&#10;&#10;Description automatically generated"/>
                      <pic:cNvPicPr preferRelativeResize="0"/>
                    </pic:nvPicPr>
                    <pic:blipFill>
                      <a:blip r:embed="rId98"/>
                      <a:srcRect/>
                      <a:stretch>
                        <a:fillRect/>
                      </a:stretch>
                    </pic:blipFill>
                    <pic:spPr>
                      <a:xfrm>
                        <a:off x="0" y="0"/>
                        <a:ext cx="4914900" cy="1600200"/>
                      </a:xfrm>
                      <a:prstGeom prst="rect">
                        <a:avLst/>
                      </a:prstGeom>
                      <a:ln/>
                    </pic:spPr>
                  </pic:pic>
                </a:graphicData>
              </a:graphic>
            </wp:inline>
          </w:drawing>
        </w:r>
      </w:ins>
    </w:p>
    <w:p w14:paraId="0CC9E5A1" w14:textId="3806CAF2" w:rsidR="00AE43FA" w:rsidRPr="00CC087D" w:rsidRDefault="00F90629" w:rsidP="00F90629">
      <w:pPr>
        <w:pStyle w:val="Caption"/>
        <w:rPr>
          <w:ins w:id="1991" w:author="Linh Tran" w:date="2024-07-08T00:24:00Z" w16du:dateUtc="2024-07-07T17:24:00Z"/>
          <w:rFonts w:cs="Times New Roman"/>
        </w:rPr>
      </w:pPr>
      <w:bookmarkStart w:id="1992" w:name="_Toc171396753"/>
      <w:bookmarkStart w:id="1993" w:name="_Toc171516334"/>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64</w:t>
      </w:r>
      <w:r w:rsidRPr="00ED1E7D">
        <w:rPr>
          <w:rFonts w:cs="Times New Roman"/>
          <w:noProof/>
        </w:rPr>
        <w:fldChar w:fldCharType="end"/>
      </w:r>
      <w:r w:rsidR="001E6A57">
        <w:rPr>
          <w:rFonts w:cs="Times New Roman"/>
          <w:noProof/>
        </w:rPr>
        <w:t>:</w:t>
      </w:r>
      <w:r w:rsidRPr="00ED1E7D">
        <w:rPr>
          <w:rFonts w:cs="Times New Roman"/>
        </w:rPr>
        <w:t xml:space="preserve"> </w:t>
      </w:r>
      <w:ins w:id="1994" w:author="Linh Tran" w:date="2024-07-08T00:24:00Z" w16du:dateUtc="2024-07-07T17:24:00Z">
        <w:r w:rsidRPr="009434EA">
          <w:rPr>
            <w:rFonts w:cs="Times New Roman"/>
          </w:rPr>
          <w:t>Source Code GitLab</w:t>
        </w:r>
        <w:bookmarkEnd w:id="1992"/>
        <w:bookmarkEnd w:id="1993"/>
      </w:ins>
    </w:p>
    <w:p w14:paraId="140C6049" w14:textId="7682795B" w:rsidR="00AE43FA" w:rsidRPr="00ED1E7D" w:rsidRDefault="00AE43FA" w:rsidP="00241112">
      <w:pPr>
        <w:pStyle w:val="Heading3"/>
        <w:rPr>
          <w:ins w:id="1995" w:author="Linh Tran" w:date="2024-07-08T00:24:00Z" w16du:dateUtc="2024-07-07T17:24:00Z"/>
          <w:rFonts w:cs="Times New Roman"/>
          <w:rPrChange w:id="1996" w:author="Trần Nhựt Linh" w:date="2024-07-08T09:15:00Z" w16du:dateUtc="2024-07-08T02:15:00Z">
            <w:rPr>
              <w:ins w:id="1997" w:author="Linh Tran" w:date="2024-07-08T00:24:00Z" w16du:dateUtc="2024-07-07T17:24:00Z"/>
            </w:rPr>
          </w:rPrChange>
        </w:rPr>
      </w:pPr>
      <w:bookmarkStart w:id="1998" w:name="_Toc170995505"/>
      <w:bookmarkStart w:id="1999" w:name="_Toc171397319"/>
      <w:ins w:id="2000" w:author="Linh Tran" w:date="2024-07-08T00:24:00Z" w16du:dateUtc="2024-07-07T17:24:00Z">
        <w:r w:rsidRPr="00ED1E7D">
          <w:rPr>
            <w:rFonts w:cs="Times New Roman"/>
            <w:rPrChange w:id="2001" w:author="Trần Nhựt Linh" w:date="2024-07-08T09:15:00Z" w16du:dateUtc="2024-07-08T02:15:00Z">
              <w:rPr/>
            </w:rPrChange>
          </w:rPr>
          <w:t>Tạo pipeline CI/CD</w:t>
        </w:r>
        <w:bookmarkEnd w:id="1998"/>
        <w:bookmarkEnd w:id="1999"/>
      </w:ins>
    </w:p>
    <w:p w14:paraId="39D67C0E" w14:textId="77777777" w:rsidR="00AE43FA" w:rsidRPr="00ED1E7D" w:rsidRDefault="00AE43FA" w:rsidP="00241112">
      <w:pPr>
        <w:jc w:val="both"/>
        <w:rPr>
          <w:ins w:id="2002" w:author="Linh Tran" w:date="2024-07-08T00:24:00Z" w16du:dateUtc="2024-07-07T17:24:00Z"/>
          <w:rFonts w:eastAsia="Times New Roman" w:cs="Times New Roman"/>
        </w:rPr>
      </w:pPr>
      <w:ins w:id="2003" w:author="Linh Tran" w:date="2024-07-08T00:24:00Z" w16du:dateUtc="2024-07-07T17:24:00Z">
        <w:r w:rsidRPr="00ED1E7D">
          <w:rPr>
            <w:rFonts w:eastAsia="Times New Roman" w:cs="Times New Roman"/>
          </w:rPr>
          <w:t>Khác với Jenkins, GitLab CI/CD sẽ sử dụng file .gitlab-ci.yml để chạy pipeline. Trước tiên cần tạo file .gitlab-ci.yml và đưa script pipeline vào file đó.</w:t>
        </w:r>
      </w:ins>
    </w:p>
    <w:p w14:paraId="7461ED04" w14:textId="77777777" w:rsidR="00AE43FA" w:rsidRPr="00ED1E7D" w:rsidRDefault="00AE43FA" w:rsidP="00241112">
      <w:pPr>
        <w:jc w:val="both"/>
        <w:rPr>
          <w:ins w:id="2004" w:author="Linh Tran" w:date="2024-07-08T00:24:00Z" w16du:dateUtc="2024-07-07T17:24:00Z"/>
          <w:rFonts w:eastAsia="Times New Roman" w:cs="Times New Roman"/>
        </w:rPr>
      </w:pPr>
      <w:ins w:id="2005" w:author="Linh Tran" w:date="2024-07-08T00:24:00Z" w16du:dateUtc="2024-07-07T17:24:00Z">
        <w:r w:rsidRPr="00ED1E7D">
          <w:rPr>
            <w:rFonts w:eastAsia="Times New Roman" w:cs="Times New Roman"/>
          </w:rPr>
          <w:t>Sau khi hoàn thành file .gitlab-ci.yml, tạo 2 GitLab runner dùng để build, push, deploy và test stage:</w:t>
        </w:r>
      </w:ins>
    </w:p>
    <w:p w14:paraId="632A4EFF" w14:textId="77777777" w:rsidR="00F90629" w:rsidRPr="00ED1E7D" w:rsidRDefault="00AE43FA" w:rsidP="00F90629">
      <w:pPr>
        <w:keepNext/>
        <w:jc w:val="center"/>
        <w:rPr>
          <w:rFonts w:cs="Times New Roman"/>
        </w:rPr>
      </w:pPr>
      <w:ins w:id="2006" w:author="Linh Tran" w:date="2024-07-08T00:24:00Z" w16du:dateUtc="2024-07-07T17:24:00Z">
        <w:r w:rsidRPr="009434EA">
          <w:rPr>
            <w:rFonts w:cs="Times New Roman"/>
            <w:noProof/>
          </w:rPr>
          <w:drawing>
            <wp:inline distT="114300" distB="114300" distL="114300" distR="114300" wp14:anchorId="21B2573F" wp14:editId="045992A3">
              <wp:extent cx="3449092" cy="1061514"/>
              <wp:effectExtent l="0" t="0" r="0" b="5715"/>
              <wp:docPr id="541676312"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41676312" name="image2.png" descr="A screenshot of a computer&#10;&#10;Description automatically generated"/>
                      <pic:cNvPicPr preferRelativeResize="0"/>
                    </pic:nvPicPr>
                    <pic:blipFill>
                      <a:blip r:embed="rId99"/>
                      <a:srcRect/>
                      <a:stretch>
                        <a:fillRect/>
                      </a:stretch>
                    </pic:blipFill>
                    <pic:spPr>
                      <a:xfrm>
                        <a:off x="0" y="0"/>
                        <a:ext cx="3464330" cy="1066204"/>
                      </a:xfrm>
                      <a:prstGeom prst="rect">
                        <a:avLst/>
                      </a:prstGeom>
                      <a:ln/>
                    </pic:spPr>
                  </pic:pic>
                </a:graphicData>
              </a:graphic>
            </wp:inline>
          </w:drawing>
        </w:r>
      </w:ins>
    </w:p>
    <w:p w14:paraId="6BCE9AAD" w14:textId="798FC5C5" w:rsidR="00AE43FA" w:rsidRPr="00CC087D" w:rsidRDefault="00F90629" w:rsidP="00F90629">
      <w:pPr>
        <w:pStyle w:val="Caption"/>
        <w:rPr>
          <w:ins w:id="2007" w:author="Linh Tran" w:date="2024-07-08T00:24:00Z" w16du:dateUtc="2024-07-07T17:24:00Z"/>
          <w:rFonts w:cs="Times New Roman"/>
        </w:rPr>
      </w:pPr>
      <w:bookmarkStart w:id="2008" w:name="_Toc171396754"/>
      <w:bookmarkStart w:id="2009" w:name="_Toc171516335"/>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65</w:t>
      </w:r>
      <w:r w:rsidRPr="00ED1E7D">
        <w:rPr>
          <w:rFonts w:cs="Times New Roman"/>
          <w:noProof/>
        </w:rPr>
        <w:fldChar w:fldCharType="end"/>
      </w:r>
      <w:r w:rsidR="001E6A57">
        <w:rPr>
          <w:rFonts w:cs="Times New Roman"/>
          <w:noProof/>
        </w:rPr>
        <w:t>:</w:t>
      </w:r>
      <w:r w:rsidRPr="00ED1E7D">
        <w:rPr>
          <w:rFonts w:cs="Times New Roman"/>
        </w:rPr>
        <w:t xml:space="preserve"> </w:t>
      </w:r>
      <w:ins w:id="2010" w:author="Linh Tran" w:date="2024-07-08T00:24:00Z" w16du:dateUtc="2024-07-07T17:24:00Z">
        <w:r w:rsidRPr="009434EA">
          <w:rPr>
            <w:rFonts w:cs="Times New Roman"/>
          </w:rPr>
          <w:t>GitLab Pipeline</w:t>
        </w:r>
        <w:bookmarkEnd w:id="2008"/>
        <w:bookmarkEnd w:id="2009"/>
      </w:ins>
    </w:p>
    <w:p w14:paraId="505B5DB6" w14:textId="271F408B" w:rsidR="00AE43FA" w:rsidRPr="00ED1E7D" w:rsidRDefault="00AE43FA" w:rsidP="00241112">
      <w:pPr>
        <w:pStyle w:val="Heading3"/>
        <w:rPr>
          <w:ins w:id="2011" w:author="Linh Tran" w:date="2024-07-08T00:24:00Z" w16du:dateUtc="2024-07-07T17:24:00Z"/>
          <w:rFonts w:cs="Times New Roman"/>
          <w:rPrChange w:id="2012" w:author="Trần Nhựt Linh" w:date="2024-07-08T09:15:00Z" w16du:dateUtc="2024-07-08T02:15:00Z">
            <w:rPr>
              <w:ins w:id="2013" w:author="Linh Tran" w:date="2024-07-08T00:24:00Z" w16du:dateUtc="2024-07-07T17:24:00Z"/>
            </w:rPr>
          </w:rPrChange>
        </w:rPr>
      </w:pPr>
      <w:bookmarkStart w:id="2014" w:name="_Toc170995506"/>
      <w:bookmarkStart w:id="2015" w:name="_Toc171397320"/>
      <w:ins w:id="2016" w:author="Linh Tran" w:date="2024-07-08T00:24:00Z" w16du:dateUtc="2024-07-07T17:24:00Z">
        <w:r w:rsidRPr="00ED1E7D">
          <w:rPr>
            <w:rFonts w:cs="Times New Roman"/>
            <w:rPrChange w:id="2017" w:author="Trần Nhựt Linh" w:date="2024-07-08T09:15:00Z" w16du:dateUtc="2024-07-08T02:15:00Z">
              <w:rPr/>
            </w:rPrChange>
          </w:rPr>
          <w:t>Chạy pipeline CI/CD</w:t>
        </w:r>
        <w:bookmarkEnd w:id="2014"/>
        <w:bookmarkEnd w:id="2015"/>
      </w:ins>
    </w:p>
    <w:p w14:paraId="5C2701D5" w14:textId="77777777" w:rsidR="00AE43FA" w:rsidRPr="00ED1E7D" w:rsidRDefault="00AE43FA" w:rsidP="00241112">
      <w:pPr>
        <w:jc w:val="both"/>
        <w:rPr>
          <w:ins w:id="2018" w:author="Linh Tran" w:date="2024-07-08T00:24:00Z" w16du:dateUtc="2024-07-07T17:24:00Z"/>
          <w:rFonts w:eastAsia="Times New Roman" w:cs="Times New Roman"/>
        </w:rPr>
      </w:pPr>
      <w:ins w:id="2019" w:author="Linh Tran" w:date="2024-07-08T00:24:00Z" w16du:dateUtc="2024-07-07T17:24:00Z">
        <w:r w:rsidRPr="00ED1E7D">
          <w:rPr>
            <w:rFonts w:eastAsia="Times New Roman" w:cs="Times New Roman"/>
          </w:rPr>
          <w:t>Sau khi hoàn thành các bước setup, tiến hành push code lên GitLab để chạy pipeline:</w:t>
        </w:r>
      </w:ins>
    </w:p>
    <w:p w14:paraId="3937D2DE" w14:textId="77777777" w:rsidR="00F90629" w:rsidRPr="00ED1E7D" w:rsidRDefault="00AE43FA" w:rsidP="00F90629">
      <w:pPr>
        <w:keepNext/>
        <w:jc w:val="center"/>
        <w:rPr>
          <w:rFonts w:cs="Times New Roman"/>
        </w:rPr>
      </w:pPr>
      <w:ins w:id="2020" w:author="Linh Tran" w:date="2024-07-08T00:24:00Z" w16du:dateUtc="2024-07-07T17:24:00Z">
        <w:r w:rsidRPr="009434EA">
          <w:rPr>
            <w:rFonts w:cs="Times New Roman"/>
            <w:noProof/>
          </w:rPr>
          <w:drawing>
            <wp:inline distT="114300" distB="114300" distL="114300" distR="114300" wp14:anchorId="48D26A00" wp14:editId="7B5B1927">
              <wp:extent cx="3104349" cy="1433710"/>
              <wp:effectExtent l="0" t="0" r="1270" b="0"/>
              <wp:docPr id="2073094353"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73094353" name="image3.png" descr="A screenshot of a computer&#10;&#10;Description automatically generated"/>
                      <pic:cNvPicPr preferRelativeResize="0"/>
                    </pic:nvPicPr>
                    <pic:blipFill>
                      <a:blip r:embed="rId100"/>
                      <a:srcRect/>
                      <a:stretch>
                        <a:fillRect/>
                      </a:stretch>
                    </pic:blipFill>
                    <pic:spPr>
                      <a:xfrm>
                        <a:off x="0" y="0"/>
                        <a:ext cx="3104812" cy="1433924"/>
                      </a:xfrm>
                      <a:prstGeom prst="rect">
                        <a:avLst/>
                      </a:prstGeom>
                      <a:ln/>
                    </pic:spPr>
                  </pic:pic>
                </a:graphicData>
              </a:graphic>
            </wp:inline>
          </w:drawing>
        </w:r>
      </w:ins>
    </w:p>
    <w:p w14:paraId="5F7E25BD" w14:textId="5903E874" w:rsidR="00AE43FA" w:rsidRPr="009434EA" w:rsidRDefault="00F90629" w:rsidP="00F90629">
      <w:pPr>
        <w:pStyle w:val="Caption"/>
        <w:rPr>
          <w:ins w:id="2021" w:author="Linh Tran" w:date="2024-07-08T00:24:00Z" w16du:dateUtc="2024-07-07T17:24:00Z"/>
          <w:rFonts w:cs="Times New Roman"/>
        </w:rPr>
      </w:pPr>
      <w:bookmarkStart w:id="2022" w:name="_Toc171396755"/>
      <w:bookmarkStart w:id="2023" w:name="_Toc171516336"/>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66</w:t>
      </w:r>
      <w:r w:rsidRPr="00ED1E7D">
        <w:rPr>
          <w:rFonts w:cs="Times New Roman"/>
          <w:noProof/>
        </w:rPr>
        <w:fldChar w:fldCharType="end"/>
      </w:r>
      <w:r w:rsidR="001E6A57">
        <w:rPr>
          <w:rFonts w:cs="Times New Roman"/>
          <w:noProof/>
        </w:rPr>
        <w:t>:</w:t>
      </w:r>
      <w:r w:rsidRPr="00ED1E7D">
        <w:rPr>
          <w:rFonts w:cs="Times New Roman"/>
        </w:rPr>
        <w:t xml:space="preserve"> </w:t>
      </w:r>
      <w:ins w:id="2024" w:author="Linh Tran" w:date="2024-07-08T00:24:00Z" w16du:dateUtc="2024-07-07T17:24:00Z">
        <w:r w:rsidRPr="009434EA">
          <w:rPr>
            <w:rFonts w:cs="Times New Roman"/>
          </w:rPr>
          <w:t>Ch</w:t>
        </w:r>
        <w:r w:rsidRPr="00CC087D">
          <w:rPr>
            <w:rFonts w:cs="Times New Roman"/>
          </w:rPr>
          <w:t>ạ</w:t>
        </w:r>
        <w:r w:rsidRPr="00ED1E7D">
          <w:rPr>
            <w:rFonts w:cs="Times New Roman"/>
            <w:rPrChange w:id="2025" w:author="Trần Nhựt Linh" w:date="2024-07-08T09:15:00Z" w16du:dateUtc="2024-07-08T02:15:00Z">
              <w:rPr/>
            </w:rPrChange>
          </w:rPr>
          <w:t xml:space="preserve">y </w:t>
        </w:r>
      </w:ins>
      <w:r w:rsidRPr="00ED1E7D">
        <w:rPr>
          <w:rFonts w:cs="Times New Roman"/>
        </w:rPr>
        <w:t>Pipeline</w:t>
      </w:r>
      <w:bookmarkEnd w:id="2022"/>
      <w:bookmarkEnd w:id="2023"/>
    </w:p>
    <w:p w14:paraId="4DD633B4" w14:textId="77777777" w:rsidR="00AE43FA" w:rsidRPr="00ED1E7D" w:rsidRDefault="00AE43FA" w:rsidP="00241112">
      <w:pPr>
        <w:jc w:val="both"/>
        <w:rPr>
          <w:ins w:id="2026" w:author="Linh Tran" w:date="2024-07-08T00:24:00Z" w16du:dateUtc="2024-07-07T17:24:00Z"/>
          <w:rFonts w:eastAsia="Times New Roman" w:cs="Times New Roman"/>
        </w:rPr>
      </w:pPr>
      <w:ins w:id="2027" w:author="Linh Tran" w:date="2024-07-08T00:24:00Z" w16du:dateUtc="2024-07-07T17:24:00Z">
        <w:r w:rsidRPr="00ED1E7D">
          <w:rPr>
            <w:rFonts w:eastAsia="Times New Roman" w:cs="Times New Roman"/>
          </w:rPr>
          <w:t>Pipeline đã chạy thành công với thời gian 2m32s là :</w:t>
        </w:r>
      </w:ins>
    </w:p>
    <w:p w14:paraId="13629733" w14:textId="77777777" w:rsidR="00F90629" w:rsidRPr="00ED1E7D" w:rsidRDefault="00AE43FA" w:rsidP="00F90629">
      <w:pPr>
        <w:keepNext/>
        <w:jc w:val="center"/>
        <w:rPr>
          <w:rFonts w:cs="Times New Roman"/>
        </w:rPr>
      </w:pPr>
      <w:ins w:id="2028" w:author="Linh Tran" w:date="2024-07-08T00:24:00Z" w16du:dateUtc="2024-07-07T17:24:00Z">
        <w:r w:rsidRPr="009434EA">
          <w:rPr>
            <w:rFonts w:cs="Times New Roman"/>
            <w:noProof/>
          </w:rPr>
          <w:lastRenderedPageBreak/>
          <w:drawing>
            <wp:inline distT="0" distB="0" distL="0" distR="0" wp14:anchorId="75033C10" wp14:editId="1824376A">
              <wp:extent cx="3457816" cy="1342365"/>
              <wp:effectExtent l="0" t="0" r="0" b="0"/>
              <wp:docPr id="67572484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4844" name="Picture 1" descr="A screenshot of a test&#10;&#10;Description automatically generated"/>
                      <pic:cNvPicPr/>
                    </pic:nvPicPr>
                    <pic:blipFill>
                      <a:blip r:embed="rId101"/>
                      <a:stretch>
                        <a:fillRect/>
                      </a:stretch>
                    </pic:blipFill>
                    <pic:spPr>
                      <a:xfrm>
                        <a:off x="0" y="0"/>
                        <a:ext cx="3470027" cy="1347105"/>
                      </a:xfrm>
                      <a:prstGeom prst="rect">
                        <a:avLst/>
                      </a:prstGeom>
                    </pic:spPr>
                  </pic:pic>
                </a:graphicData>
              </a:graphic>
            </wp:inline>
          </w:drawing>
        </w:r>
      </w:ins>
    </w:p>
    <w:p w14:paraId="2D8A603A" w14:textId="50ADA154" w:rsidR="00AE43FA" w:rsidRPr="00ED1E7D" w:rsidRDefault="00F90629" w:rsidP="00F90629">
      <w:pPr>
        <w:pStyle w:val="Caption"/>
        <w:rPr>
          <w:ins w:id="2029" w:author="Linh Tran" w:date="2024-07-08T00:24:00Z" w16du:dateUtc="2024-07-07T17:24:00Z"/>
          <w:rFonts w:cs="Times New Roman"/>
          <w:rPrChange w:id="2030" w:author="Trần Nhựt Linh" w:date="2024-07-08T09:15:00Z" w16du:dateUtc="2024-07-08T02:15:00Z">
            <w:rPr>
              <w:ins w:id="2031" w:author="Linh Tran" w:date="2024-07-08T00:24:00Z" w16du:dateUtc="2024-07-07T17:24:00Z"/>
            </w:rPr>
          </w:rPrChange>
        </w:rPr>
      </w:pPr>
      <w:bookmarkStart w:id="2032" w:name="_Toc171396756"/>
      <w:bookmarkStart w:id="2033" w:name="_Toc171516337"/>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67</w:t>
      </w:r>
      <w:r w:rsidRPr="00ED1E7D">
        <w:rPr>
          <w:rFonts w:cs="Times New Roman"/>
          <w:noProof/>
        </w:rPr>
        <w:fldChar w:fldCharType="end"/>
      </w:r>
      <w:r w:rsidR="001E6A57">
        <w:rPr>
          <w:rFonts w:cs="Times New Roman"/>
          <w:noProof/>
        </w:rPr>
        <w:t>:</w:t>
      </w:r>
      <w:r w:rsidRPr="00ED1E7D">
        <w:rPr>
          <w:rFonts w:cs="Times New Roman"/>
        </w:rPr>
        <w:t xml:space="preserve"> </w:t>
      </w:r>
      <w:ins w:id="2034" w:author="Linh Tran" w:date="2024-07-08T00:24:00Z" w16du:dateUtc="2024-07-07T17:24:00Z">
        <w:r w:rsidRPr="009434EA">
          <w:rPr>
            <w:rFonts w:cs="Times New Roman"/>
          </w:rPr>
          <w:t>Pipeline ch</w:t>
        </w:r>
        <w:r w:rsidRPr="00CC087D">
          <w:rPr>
            <w:rFonts w:cs="Times New Roman"/>
          </w:rPr>
          <w:t>ạ</w:t>
        </w:r>
        <w:r w:rsidRPr="00ED1E7D">
          <w:rPr>
            <w:rFonts w:cs="Times New Roman"/>
            <w:rPrChange w:id="2035" w:author="Trần Nhựt Linh" w:date="2024-07-08T09:15:00Z" w16du:dateUtc="2024-07-08T02:15:00Z">
              <w:rPr/>
            </w:rPrChange>
          </w:rPr>
          <w:t>y thành công</w:t>
        </w:r>
        <w:bookmarkEnd w:id="2032"/>
        <w:bookmarkEnd w:id="2033"/>
      </w:ins>
    </w:p>
    <w:p w14:paraId="7AD926F8" w14:textId="272EC431" w:rsidR="00AE43FA" w:rsidRPr="00ED1E7D" w:rsidRDefault="00AE43FA" w:rsidP="00241112">
      <w:pPr>
        <w:jc w:val="both"/>
        <w:rPr>
          <w:ins w:id="2036" w:author="Linh Tran" w:date="2024-07-08T00:24:00Z" w16du:dateUtc="2024-07-07T17:24:00Z"/>
          <w:rFonts w:eastAsia="Times New Roman" w:cs="Times New Roman"/>
        </w:rPr>
      </w:pPr>
      <w:ins w:id="2037" w:author="Linh Tran" w:date="2024-07-08T00:24:00Z" w16du:dateUtc="2024-07-07T17:24:00Z">
        <w:r w:rsidRPr="00ED1E7D">
          <w:rPr>
            <w:rFonts w:eastAsia="Times New Roman" w:cs="Times New Roman"/>
          </w:rPr>
          <w:t>Ứng dụng đã triển khai thành công</w:t>
        </w:r>
      </w:ins>
      <w:ins w:id="2038" w:author="Linh Tran" w:date="2024-07-08T00:43:00Z" w16du:dateUtc="2024-07-07T17:43:00Z">
        <w:r w:rsidR="009F57A2" w:rsidRPr="00ED1E7D">
          <w:rPr>
            <w:rFonts w:eastAsia="Times New Roman" w:cs="Times New Roman"/>
          </w:rPr>
          <w:t xml:space="preserve"> trên Kubernetes </w:t>
        </w:r>
      </w:ins>
      <w:r w:rsidR="00C751F7" w:rsidRPr="00ED1E7D">
        <w:rPr>
          <w:rFonts w:eastAsia="Times New Roman" w:cs="Times New Roman"/>
        </w:rPr>
        <w:t>Cluster</w:t>
      </w:r>
    </w:p>
    <w:p w14:paraId="2A08D6C3" w14:textId="77777777" w:rsidR="00F90629" w:rsidRPr="00ED1E7D" w:rsidRDefault="00AE43FA" w:rsidP="00F90629">
      <w:pPr>
        <w:keepNext/>
        <w:jc w:val="center"/>
        <w:rPr>
          <w:rFonts w:cs="Times New Roman"/>
        </w:rPr>
      </w:pPr>
      <w:ins w:id="2039" w:author="Linh Tran" w:date="2024-07-08T00:24:00Z" w16du:dateUtc="2024-07-07T17:24:00Z">
        <w:r w:rsidRPr="009434EA">
          <w:rPr>
            <w:rFonts w:cs="Times New Roman"/>
            <w:noProof/>
          </w:rPr>
          <w:drawing>
            <wp:inline distT="114300" distB="114300" distL="114300" distR="114300" wp14:anchorId="406E8BE4" wp14:editId="70E0F83B">
              <wp:extent cx="5309667" cy="2030026"/>
              <wp:effectExtent l="0" t="0" r="5715" b="8890"/>
              <wp:docPr id="335909829"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35909829" name="image10.png" descr="A screenshot of a computer&#10;&#10;Description automatically generated"/>
                      <pic:cNvPicPr preferRelativeResize="0"/>
                    </pic:nvPicPr>
                    <pic:blipFill>
                      <a:blip r:embed="rId102"/>
                      <a:srcRect/>
                      <a:stretch>
                        <a:fillRect/>
                      </a:stretch>
                    </pic:blipFill>
                    <pic:spPr>
                      <a:xfrm>
                        <a:off x="0" y="0"/>
                        <a:ext cx="5310965" cy="2030522"/>
                      </a:xfrm>
                      <a:prstGeom prst="rect">
                        <a:avLst/>
                      </a:prstGeom>
                      <a:ln/>
                    </pic:spPr>
                  </pic:pic>
                </a:graphicData>
              </a:graphic>
            </wp:inline>
          </w:drawing>
        </w:r>
      </w:ins>
    </w:p>
    <w:p w14:paraId="44D7D30B" w14:textId="6278DE99" w:rsidR="00F90629" w:rsidRPr="00ED1E7D" w:rsidRDefault="00F90629" w:rsidP="00F90629">
      <w:pPr>
        <w:pStyle w:val="Caption"/>
        <w:spacing w:line="360" w:lineRule="auto"/>
        <w:rPr>
          <w:ins w:id="2040" w:author="Linh Tran" w:date="2024-07-08T00:24:00Z" w16du:dateUtc="2024-07-07T17:24:00Z"/>
          <w:rFonts w:cs="Times New Roman"/>
          <w:rPrChange w:id="2041" w:author="Trần Nhựt Linh" w:date="2024-07-08T09:15:00Z" w16du:dateUtc="2024-07-08T02:15:00Z">
            <w:rPr>
              <w:ins w:id="2042" w:author="Linh Tran" w:date="2024-07-08T00:24:00Z" w16du:dateUtc="2024-07-07T17:24:00Z"/>
            </w:rPr>
          </w:rPrChange>
        </w:rPr>
      </w:pPr>
      <w:bookmarkStart w:id="2043" w:name="_Toc171396757"/>
      <w:bookmarkStart w:id="2044" w:name="_Toc171516338"/>
      <w:r w:rsidRPr="00ED1E7D">
        <w:rPr>
          <w:rFonts w:cs="Times New Roman"/>
        </w:rPr>
        <w:t>Hình 4.</w:t>
      </w:r>
      <w:r w:rsidRPr="00ED1E7D">
        <w:rPr>
          <w:rFonts w:cs="Times New Roman"/>
        </w:rPr>
        <w:fldChar w:fldCharType="begin"/>
      </w:r>
      <w:r w:rsidRPr="00ED1E7D">
        <w:rPr>
          <w:rFonts w:cs="Times New Roman"/>
        </w:rPr>
        <w:instrText xml:space="preserve"> SEQ Hình_4. \* ARABIC </w:instrText>
      </w:r>
      <w:r w:rsidRPr="00ED1E7D">
        <w:rPr>
          <w:rFonts w:cs="Times New Roman"/>
        </w:rPr>
        <w:fldChar w:fldCharType="separate"/>
      </w:r>
      <w:r w:rsidR="009434EA">
        <w:rPr>
          <w:rFonts w:cs="Times New Roman"/>
          <w:noProof/>
        </w:rPr>
        <w:t>68</w:t>
      </w:r>
      <w:r w:rsidRPr="00ED1E7D">
        <w:rPr>
          <w:rFonts w:cs="Times New Roman"/>
          <w:noProof/>
        </w:rPr>
        <w:fldChar w:fldCharType="end"/>
      </w:r>
      <w:r w:rsidR="001E6A57">
        <w:rPr>
          <w:rFonts w:cs="Times New Roman"/>
          <w:noProof/>
        </w:rPr>
        <w:t>:</w:t>
      </w:r>
      <w:r w:rsidRPr="00ED1E7D">
        <w:rPr>
          <w:rFonts w:cs="Times New Roman"/>
        </w:rPr>
        <w:t xml:space="preserve"> </w:t>
      </w:r>
      <w:ins w:id="2045" w:author="Linh Tran" w:date="2024-07-08T00:24:00Z" w16du:dateUtc="2024-07-07T17:24:00Z">
        <w:r w:rsidRPr="009434EA">
          <w:rPr>
            <w:rFonts w:cs="Times New Roman"/>
          </w:rPr>
          <w:t>Ứ</w:t>
        </w:r>
        <w:r w:rsidRPr="00CC087D">
          <w:rPr>
            <w:rFonts w:cs="Times New Roman"/>
          </w:rPr>
          <w:t>ng d</w:t>
        </w:r>
        <w:r w:rsidRPr="00ED1E7D">
          <w:rPr>
            <w:rFonts w:cs="Times New Roman"/>
            <w:rPrChange w:id="2046" w:author="Trần Nhựt Linh" w:date="2024-07-08T09:15:00Z" w16du:dateUtc="2024-07-08T02:15:00Z">
              <w:rPr/>
            </w:rPrChange>
          </w:rPr>
          <w:t>ụng triển khai thành công</w:t>
        </w:r>
        <w:bookmarkEnd w:id="2043"/>
        <w:bookmarkEnd w:id="2044"/>
      </w:ins>
    </w:p>
    <w:p w14:paraId="62CBB44F" w14:textId="7863E040" w:rsidR="00AE43FA" w:rsidRPr="00ED1E7D" w:rsidRDefault="00AE43FA" w:rsidP="00241112">
      <w:pPr>
        <w:rPr>
          <w:ins w:id="2047" w:author="Trần Nhựt Linh" w:date="2024-07-08T01:01:00Z" w16du:dateUtc="2024-07-07T18:01:00Z"/>
          <w:rFonts w:cs="Times New Roman"/>
        </w:rPr>
      </w:pPr>
      <w:ins w:id="2048" w:author="Linh Tran" w:date="2024-07-08T00:24:00Z" w16du:dateUtc="2024-07-07T17:24:00Z">
        <w:r w:rsidRPr="00ED1E7D">
          <w:rPr>
            <w:rFonts w:cs="Times New Roman"/>
            <w:rPrChange w:id="2049" w:author="Trần Nhựt Linh" w:date="2024-07-08T09:15:00Z" w16du:dateUtc="2024-07-08T02:15:00Z">
              <w:rPr/>
            </w:rPrChange>
          </w:rPr>
          <w:t>*Demo tất cả các mô hình:</w:t>
        </w:r>
      </w:ins>
      <w:ins w:id="2050" w:author="Linh Tran" w:date="2024-07-08T00:43:00Z" w16du:dateUtc="2024-07-07T17:43:00Z">
        <w:r w:rsidR="00DB05F5" w:rsidRPr="00ED1E7D">
          <w:rPr>
            <w:rFonts w:cs="Times New Roman"/>
          </w:rPr>
          <w:t xml:space="preserve"> </w:t>
        </w:r>
      </w:ins>
      <w:ins w:id="2051" w:author="Linh Tran" w:date="2024-07-08T00:44:00Z" w16du:dateUtc="2024-07-07T17:44:00Z">
        <w:r w:rsidR="00AB7B9C" w:rsidRPr="00ED1E7D">
          <w:rPr>
            <w:rFonts w:cs="Times New Roman"/>
          </w:rPr>
          <w:fldChar w:fldCharType="begin"/>
        </w:r>
        <w:r w:rsidR="00AB7B9C" w:rsidRPr="00ED1E7D">
          <w:rPr>
            <w:rFonts w:cs="Times New Roman"/>
          </w:rPr>
          <w:instrText>HYPERLINK "</w:instrText>
        </w:r>
      </w:ins>
      <w:ins w:id="2052" w:author="Linh Tran" w:date="2024-07-08T00:24:00Z" w16du:dateUtc="2024-07-07T17:24:00Z">
        <w:r w:rsidR="00AB7B9C" w:rsidRPr="00ED1E7D">
          <w:rPr>
            <w:rFonts w:cs="Times New Roman"/>
            <w:rPrChange w:id="2053" w:author="Trần Nhựt Linh" w:date="2024-07-08T09:15:00Z" w16du:dateUtc="2024-07-08T02:15:00Z">
              <w:rPr>
                <w:rStyle w:val="Hyperlink"/>
              </w:rPr>
            </w:rPrChange>
          </w:rPr>
          <w:instrText>https://drive.google.com/drive/folders/1d0yS4kGXboDv3qP1NOGOAuqJbGawpWad?usp=sharing</w:instrText>
        </w:r>
      </w:ins>
      <w:ins w:id="2054" w:author="Linh Tran" w:date="2024-07-08T00:44:00Z" w16du:dateUtc="2024-07-07T17:44:00Z">
        <w:r w:rsidR="00AB7B9C" w:rsidRPr="00ED1E7D">
          <w:rPr>
            <w:rFonts w:cs="Times New Roman"/>
          </w:rPr>
          <w:instrText>"</w:instrText>
        </w:r>
        <w:r w:rsidR="00AB7B9C" w:rsidRPr="00ED1E7D">
          <w:rPr>
            <w:rFonts w:cs="Times New Roman"/>
          </w:rPr>
        </w:r>
        <w:r w:rsidR="00AB7B9C" w:rsidRPr="00ED1E7D">
          <w:rPr>
            <w:rFonts w:cs="Times New Roman"/>
          </w:rPr>
          <w:fldChar w:fldCharType="separate"/>
        </w:r>
      </w:ins>
      <w:ins w:id="2055" w:author="Linh Tran" w:date="2024-07-08T00:24:00Z" w16du:dateUtc="2024-07-07T17:24:00Z">
        <w:r w:rsidR="00AB7B9C" w:rsidRPr="009434EA">
          <w:rPr>
            <w:rStyle w:val="Hyperlink"/>
            <w:rFonts w:cs="Times New Roman"/>
          </w:rPr>
          <w:t>https://drive.google.com/drive/folders/1d0yS4kGXboDv3qP1NOGOAuqJbGawpWad?usp=sharing</w:t>
        </w:r>
      </w:ins>
      <w:ins w:id="2056" w:author="Linh Tran" w:date="2024-07-08T00:44:00Z" w16du:dateUtc="2024-07-07T17:44:00Z">
        <w:r w:rsidR="00AB7B9C" w:rsidRPr="00ED1E7D">
          <w:rPr>
            <w:rFonts w:cs="Times New Roman"/>
          </w:rPr>
          <w:fldChar w:fldCharType="end"/>
        </w:r>
      </w:ins>
      <w:ins w:id="2057" w:author="Linh Tran" w:date="2024-07-08T00:24:00Z" w16du:dateUtc="2024-07-07T17:24:00Z">
        <w:del w:id="2058" w:author="Trần Nhựt Linh" w:date="2024-07-08T01:01:00Z" w16du:dateUtc="2024-07-07T18:01:00Z">
          <w:r w:rsidRPr="00ED1E7D" w:rsidDel="00B47A15">
            <w:rPr>
              <w:rFonts w:cs="Times New Roman"/>
              <w:rPrChange w:id="2059" w:author="Trần Nhựt Linh" w:date="2024-07-08T09:15:00Z" w16du:dateUtc="2024-07-08T02:15:00Z">
                <w:rPr/>
              </w:rPrChange>
            </w:rPr>
            <w:delText xml:space="preserve"> </w:delText>
          </w:r>
        </w:del>
      </w:ins>
    </w:p>
    <w:p w14:paraId="17B999F2" w14:textId="77777777" w:rsidR="00B47A15" w:rsidRPr="00ED1E7D" w:rsidRDefault="00B47A15" w:rsidP="00241112">
      <w:pPr>
        <w:rPr>
          <w:ins w:id="2060" w:author="Trần Nhựt Linh" w:date="2024-07-08T01:01:00Z" w16du:dateUtc="2024-07-07T18:01:00Z"/>
          <w:rFonts w:cs="Times New Roman"/>
        </w:rPr>
      </w:pPr>
    </w:p>
    <w:p w14:paraId="33EBA1A2" w14:textId="77777777" w:rsidR="00B47A15" w:rsidRPr="00ED1E7D" w:rsidRDefault="00B47A15" w:rsidP="00241112">
      <w:pPr>
        <w:rPr>
          <w:ins w:id="2061" w:author="Trần Nhựt Linh" w:date="2024-07-08T01:01:00Z" w16du:dateUtc="2024-07-07T18:01:00Z"/>
          <w:rFonts w:cs="Times New Roman"/>
        </w:rPr>
      </w:pPr>
    </w:p>
    <w:p w14:paraId="2BE19F4F" w14:textId="77777777" w:rsidR="00B47A15" w:rsidRPr="00ED1E7D" w:rsidRDefault="00B47A15" w:rsidP="00241112">
      <w:pPr>
        <w:rPr>
          <w:ins w:id="2062" w:author="Trần Nhựt Linh" w:date="2024-07-08T01:01:00Z" w16du:dateUtc="2024-07-07T18:01:00Z"/>
          <w:rFonts w:cs="Times New Roman"/>
        </w:rPr>
      </w:pPr>
    </w:p>
    <w:p w14:paraId="6BA66388" w14:textId="77777777" w:rsidR="00B47A15" w:rsidRPr="00ED1E7D" w:rsidRDefault="00B47A15" w:rsidP="00241112">
      <w:pPr>
        <w:rPr>
          <w:ins w:id="2063" w:author="Trần Nhựt Linh" w:date="2024-07-08T01:01:00Z" w16du:dateUtc="2024-07-07T18:01:00Z"/>
          <w:rFonts w:cs="Times New Roman"/>
        </w:rPr>
      </w:pPr>
    </w:p>
    <w:p w14:paraId="2F2D282E" w14:textId="77777777" w:rsidR="00B47A15" w:rsidRPr="00ED1E7D" w:rsidRDefault="00B47A15" w:rsidP="00241112">
      <w:pPr>
        <w:rPr>
          <w:ins w:id="2064" w:author="Trần Nhựt Linh" w:date="2024-07-08T01:01:00Z" w16du:dateUtc="2024-07-07T18:01:00Z"/>
          <w:rFonts w:cs="Times New Roman"/>
        </w:rPr>
      </w:pPr>
    </w:p>
    <w:p w14:paraId="6928C306" w14:textId="77777777" w:rsidR="00B47A15" w:rsidRPr="00ED1E7D" w:rsidRDefault="00B47A15" w:rsidP="00241112">
      <w:pPr>
        <w:rPr>
          <w:ins w:id="2065" w:author="Trần Nhựt Linh" w:date="2024-07-08T01:01:00Z" w16du:dateUtc="2024-07-07T18:01:00Z"/>
          <w:rFonts w:cs="Times New Roman"/>
        </w:rPr>
      </w:pPr>
    </w:p>
    <w:p w14:paraId="0F7287BB" w14:textId="77777777" w:rsidR="00B47A15" w:rsidRPr="00ED1E7D" w:rsidRDefault="00B47A15" w:rsidP="00241112">
      <w:pPr>
        <w:rPr>
          <w:ins w:id="2066" w:author="Trần Nhựt Linh" w:date="2024-07-08T01:01:00Z" w16du:dateUtc="2024-07-07T18:01:00Z"/>
          <w:rFonts w:cs="Times New Roman"/>
        </w:rPr>
      </w:pPr>
    </w:p>
    <w:p w14:paraId="20FBAC42" w14:textId="2C6E1E47" w:rsidR="00B47A15" w:rsidRPr="00ED1E7D" w:rsidRDefault="00B47A15">
      <w:pPr>
        <w:pStyle w:val="Heading1"/>
        <w:rPr>
          <w:ins w:id="2067" w:author="Linh Tran" w:date="2024-07-08T00:24:00Z" w16du:dateUtc="2024-07-07T17:24:00Z"/>
        </w:rPr>
        <w:pPrChange w:id="2068" w:author="Trần Nhựt Linh" w:date="2024-07-08T01:01:00Z" w16du:dateUtc="2024-07-07T18:01:00Z">
          <w:pPr/>
        </w:pPrChange>
      </w:pPr>
      <w:bookmarkStart w:id="2069" w:name="_Toc171397321"/>
      <w:ins w:id="2070" w:author="Trần Nhựt Linh" w:date="2024-07-08T01:02:00Z" w16du:dateUtc="2024-07-07T18:02:00Z">
        <w:r w:rsidRPr="00ED1E7D">
          <w:lastRenderedPageBreak/>
          <w:t>KẾT</w:t>
        </w:r>
        <w:r w:rsidRPr="00ED1E7D">
          <w:rPr>
            <w:lang w:val="vi-VN"/>
            <w:rPrChange w:id="2071" w:author="Trần Nhựt Linh" w:date="2024-07-08T09:15:00Z" w16du:dateUtc="2024-07-08T02:15:00Z">
              <w:rPr>
                <w:rFonts w:asciiTheme="majorHAnsi" w:eastAsiaTheme="minorHAnsi" w:hAnsiTheme="majorHAnsi"/>
                <w:b/>
              </w:rPr>
            </w:rPrChange>
          </w:rPr>
          <w:t xml:space="preserve"> LUẬN</w:t>
        </w:r>
      </w:ins>
      <w:bookmarkEnd w:id="2069"/>
    </w:p>
    <w:p w14:paraId="490E0C61" w14:textId="77777777" w:rsidR="00B47A15" w:rsidRPr="00ED1E7D" w:rsidRDefault="00B47A15">
      <w:pPr>
        <w:pStyle w:val="Heading2"/>
        <w:rPr>
          <w:ins w:id="2072" w:author="Trần Nhựt Linh" w:date="2024-07-08T01:02:00Z" w16du:dateUtc="2024-07-07T18:02:00Z"/>
          <w:rFonts w:cs="Times New Roman"/>
          <w:rPrChange w:id="2073" w:author="Trần Nhựt Linh" w:date="2024-07-08T09:15:00Z" w16du:dateUtc="2024-07-08T02:15:00Z">
            <w:rPr>
              <w:ins w:id="2074" w:author="Trần Nhựt Linh" w:date="2024-07-08T01:02:00Z" w16du:dateUtc="2024-07-07T18:02:00Z"/>
            </w:rPr>
          </w:rPrChange>
        </w:rPr>
        <w:pPrChange w:id="2075" w:author="Trần Nhựt Linh" w:date="2024-07-08T01:02:00Z" w16du:dateUtc="2024-07-07T18:02:00Z">
          <w:pPr>
            <w:pStyle w:val="Heading2"/>
            <w:numPr>
              <w:ilvl w:val="0"/>
              <w:numId w:val="64"/>
            </w:numPr>
            <w:tabs>
              <w:tab w:val="num" w:pos="720"/>
            </w:tabs>
            <w:ind w:left="720" w:hanging="360"/>
          </w:pPr>
        </w:pPrChange>
      </w:pPr>
      <w:bookmarkStart w:id="2076" w:name="_Toc170995508"/>
      <w:bookmarkStart w:id="2077" w:name="_Toc171397322"/>
      <w:ins w:id="2078" w:author="Trần Nhựt Linh" w:date="2024-07-08T01:02:00Z" w16du:dateUtc="2024-07-07T18:02:00Z">
        <w:r w:rsidRPr="009434EA">
          <w:rPr>
            <w:rFonts w:cs="Times New Roman"/>
          </w:rPr>
          <w:t>Đánh giá hi</w:t>
        </w:r>
        <w:r w:rsidRPr="00CC087D">
          <w:rPr>
            <w:rFonts w:cs="Times New Roman"/>
          </w:rPr>
          <w:t xml:space="preserve">ệu năng các mô </w:t>
        </w:r>
        <w:r w:rsidRPr="00ED1E7D">
          <w:rPr>
            <w:rFonts w:cs="Times New Roman"/>
            <w:rPrChange w:id="2079" w:author="Trần Nhựt Linh" w:date="2024-07-08T09:15:00Z" w16du:dateUtc="2024-07-08T02:15:00Z">
              <w:rPr/>
            </w:rPrChange>
          </w:rPr>
          <w:t>hình CI/CD</w:t>
        </w:r>
        <w:bookmarkEnd w:id="2076"/>
        <w:bookmarkEnd w:id="2077"/>
      </w:ins>
    </w:p>
    <w:tbl>
      <w:tblPr>
        <w:tblStyle w:val="TableGrid"/>
        <w:tblW w:w="9657" w:type="dxa"/>
        <w:tblInd w:w="-572" w:type="dxa"/>
        <w:tblLook w:val="04A0" w:firstRow="1" w:lastRow="0" w:firstColumn="1" w:lastColumn="0" w:noHBand="0" w:noVBand="1"/>
        <w:tblPrChange w:id="2080" w:author="Trần Nhựt Linh" w:date="2024-07-08T01:03:00Z" w16du:dateUtc="2024-07-07T18:03:00Z">
          <w:tblPr>
            <w:tblStyle w:val="TableGrid"/>
            <w:tblW w:w="9657" w:type="dxa"/>
            <w:tblInd w:w="-572" w:type="dxa"/>
            <w:tblLook w:val="04A0" w:firstRow="1" w:lastRow="0" w:firstColumn="1" w:lastColumn="0" w:noHBand="0" w:noVBand="1"/>
          </w:tblPr>
        </w:tblPrChange>
      </w:tblPr>
      <w:tblGrid>
        <w:gridCol w:w="1488"/>
        <w:gridCol w:w="1837"/>
        <w:gridCol w:w="1413"/>
        <w:gridCol w:w="2669"/>
        <w:gridCol w:w="2250"/>
        <w:tblGridChange w:id="2081">
          <w:tblGrid>
            <w:gridCol w:w="1488"/>
            <w:gridCol w:w="1837"/>
            <w:gridCol w:w="1413"/>
            <w:gridCol w:w="2928"/>
            <w:gridCol w:w="1991"/>
          </w:tblGrid>
        </w:tblGridChange>
      </w:tblGrid>
      <w:tr w:rsidR="00B47A15" w:rsidRPr="00ED1E7D" w14:paraId="4BAC7880" w14:textId="77777777" w:rsidTr="00B47A15">
        <w:trPr>
          <w:ins w:id="2082" w:author="Trần Nhựt Linh" w:date="2024-07-08T01:02:00Z"/>
        </w:trPr>
        <w:tc>
          <w:tcPr>
            <w:tcW w:w="1488" w:type="dxa"/>
            <w:vAlign w:val="center"/>
            <w:tcPrChange w:id="2083" w:author="Trần Nhựt Linh" w:date="2024-07-08T01:03:00Z" w16du:dateUtc="2024-07-07T18:03:00Z">
              <w:tcPr>
                <w:tcW w:w="1287" w:type="dxa"/>
                <w:vAlign w:val="center"/>
              </w:tcPr>
            </w:tcPrChange>
          </w:tcPr>
          <w:p w14:paraId="3AFDCF1D" w14:textId="77777777" w:rsidR="00B47A15" w:rsidRPr="00ED1E7D" w:rsidRDefault="00B47A15" w:rsidP="00241112">
            <w:pPr>
              <w:jc w:val="center"/>
              <w:rPr>
                <w:ins w:id="2084" w:author="Trần Nhựt Linh" w:date="2024-07-08T01:02:00Z" w16du:dateUtc="2024-07-07T18:02:00Z"/>
                <w:b/>
                <w:bCs/>
              </w:rPr>
            </w:pPr>
          </w:p>
        </w:tc>
        <w:tc>
          <w:tcPr>
            <w:tcW w:w="1837" w:type="dxa"/>
            <w:vAlign w:val="center"/>
            <w:tcPrChange w:id="2085" w:author="Trần Nhựt Linh" w:date="2024-07-08T01:03:00Z" w16du:dateUtc="2024-07-07T18:03:00Z">
              <w:tcPr>
                <w:tcW w:w="1896" w:type="dxa"/>
                <w:vAlign w:val="center"/>
              </w:tcPr>
            </w:tcPrChange>
          </w:tcPr>
          <w:p w14:paraId="35FF5843" w14:textId="77777777" w:rsidR="00B47A15" w:rsidRPr="00ED1E7D" w:rsidRDefault="00B47A15" w:rsidP="00241112">
            <w:pPr>
              <w:jc w:val="center"/>
              <w:rPr>
                <w:ins w:id="2086" w:author="Trần Nhựt Linh" w:date="2024-07-08T01:02:00Z" w16du:dateUtc="2024-07-07T18:02:00Z"/>
                <w:b/>
                <w:bCs/>
              </w:rPr>
            </w:pPr>
            <w:ins w:id="2087" w:author="Trần Nhựt Linh" w:date="2024-07-08T01:02:00Z" w16du:dateUtc="2024-07-07T18:02:00Z">
              <w:r w:rsidRPr="00ED1E7D">
                <w:rPr>
                  <w:b/>
                  <w:bCs/>
                </w:rPr>
                <w:t>Thời gian cập nhập</w:t>
              </w:r>
            </w:ins>
          </w:p>
        </w:tc>
        <w:tc>
          <w:tcPr>
            <w:tcW w:w="1413" w:type="dxa"/>
            <w:vAlign w:val="center"/>
            <w:tcPrChange w:id="2088" w:author="Trần Nhựt Linh" w:date="2024-07-08T01:03:00Z" w16du:dateUtc="2024-07-07T18:03:00Z">
              <w:tcPr>
                <w:tcW w:w="1439" w:type="dxa"/>
                <w:vAlign w:val="center"/>
              </w:tcPr>
            </w:tcPrChange>
          </w:tcPr>
          <w:p w14:paraId="1FE9DC2E" w14:textId="77777777" w:rsidR="00B47A15" w:rsidRPr="00ED1E7D" w:rsidRDefault="00B47A15" w:rsidP="00241112">
            <w:pPr>
              <w:jc w:val="center"/>
              <w:rPr>
                <w:ins w:id="2089" w:author="Trần Nhựt Linh" w:date="2024-07-08T01:02:00Z" w16du:dateUtc="2024-07-07T18:02:00Z"/>
                <w:b/>
                <w:bCs/>
              </w:rPr>
            </w:pPr>
            <w:ins w:id="2090" w:author="Trần Nhựt Linh" w:date="2024-07-08T01:02:00Z" w16du:dateUtc="2024-07-07T18:02:00Z">
              <w:r w:rsidRPr="00ED1E7D">
                <w:rPr>
                  <w:b/>
                  <w:bCs/>
                </w:rPr>
                <w:t>Thời gian deploy</w:t>
              </w:r>
            </w:ins>
          </w:p>
        </w:tc>
        <w:tc>
          <w:tcPr>
            <w:tcW w:w="2669" w:type="dxa"/>
            <w:vAlign w:val="center"/>
            <w:tcPrChange w:id="2091" w:author="Trần Nhựt Linh" w:date="2024-07-08T01:03:00Z" w16du:dateUtc="2024-07-07T18:03:00Z">
              <w:tcPr>
                <w:tcW w:w="3034" w:type="dxa"/>
                <w:vAlign w:val="center"/>
              </w:tcPr>
            </w:tcPrChange>
          </w:tcPr>
          <w:p w14:paraId="69B0A261" w14:textId="77777777" w:rsidR="00B47A15" w:rsidRPr="00ED1E7D" w:rsidRDefault="00B47A15" w:rsidP="00241112">
            <w:pPr>
              <w:jc w:val="center"/>
              <w:rPr>
                <w:ins w:id="2092" w:author="Trần Nhựt Linh" w:date="2024-07-08T01:02:00Z" w16du:dateUtc="2024-07-07T18:02:00Z"/>
                <w:b/>
                <w:bCs/>
              </w:rPr>
            </w:pPr>
            <w:ins w:id="2093" w:author="Trần Nhựt Linh" w:date="2024-07-08T01:02:00Z" w16du:dateUtc="2024-07-07T18:02:00Z">
              <w:r w:rsidRPr="00ED1E7D">
                <w:rPr>
                  <w:b/>
                  <w:bCs/>
                </w:rPr>
                <w:t>Cấu hình yêu cầu</w:t>
              </w:r>
            </w:ins>
          </w:p>
        </w:tc>
        <w:tc>
          <w:tcPr>
            <w:tcW w:w="2250" w:type="dxa"/>
            <w:vAlign w:val="center"/>
            <w:tcPrChange w:id="2094" w:author="Trần Nhựt Linh" w:date="2024-07-08T01:03:00Z" w16du:dateUtc="2024-07-07T18:03:00Z">
              <w:tcPr>
                <w:tcW w:w="2001" w:type="dxa"/>
                <w:vAlign w:val="center"/>
              </w:tcPr>
            </w:tcPrChange>
          </w:tcPr>
          <w:p w14:paraId="385262FE" w14:textId="77777777" w:rsidR="00B47A15" w:rsidRPr="00ED1E7D" w:rsidRDefault="00B47A15" w:rsidP="00241112">
            <w:pPr>
              <w:jc w:val="center"/>
              <w:rPr>
                <w:ins w:id="2095" w:author="Trần Nhựt Linh" w:date="2024-07-08T01:02:00Z" w16du:dateUtc="2024-07-07T18:02:00Z"/>
                <w:b/>
                <w:bCs/>
              </w:rPr>
            </w:pPr>
            <w:ins w:id="2096" w:author="Trần Nhựt Linh" w:date="2024-07-08T01:02:00Z" w16du:dateUtc="2024-07-07T18:02:00Z">
              <w:r w:rsidRPr="00ED1E7D">
                <w:rPr>
                  <w:b/>
                  <w:bCs/>
                </w:rPr>
                <w:t>Giá</w:t>
              </w:r>
            </w:ins>
          </w:p>
        </w:tc>
      </w:tr>
      <w:tr w:rsidR="00B47A15" w:rsidRPr="00ED1E7D" w14:paraId="62CA9107" w14:textId="77777777" w:rsidTr="00B47A15">
        <w:trPr>
          <w:ins w:id="2097" w:author="Trần Nhựt Linh" w:date="2024-07-08T01:02:00Z"/>
        </w:trPr>
        <w:tc>
          <w:tcPr>
            <w:tcW w:w="1488" w:type="dxa"/>
            <w:vAlign w:val="center"/>
            <w:tcPrChange w:id="2098" w:author="Trần Nhựt Linh" w:date="2024-07-08T01:03:00Z" w16du:dateUtc="2024-07-07T18:03:00Z">
              <w:tcPr>
                <w:tcW w:w="1287" w:type="dxa"/>
                <w:vAlign w:val="center"/>
              </w:tcPr>
            </w:tcPrChange>
          </w:tcPr>
          <w:p w14:paraId="32979241" w14:textId="77777777" w:rsidR="00B47A15" w:rsidRPr="00ED1E7D" w:rsidRDefault="00B47A15" w:rsidP="00241112">
            <w:pPr>
              <w:jc w:val="center"/>
              <w:rPr>
                <w:ins w:id="2099" w:author="Trần Nhựt Linh" w:date="2024-07-08T01:02:00Z" w16du:dateUtc="2024-07-07T18:02:00Z"/>
                <w:b/>
                <w:bCs/>
              </w:rPr>
            </w:pPr>
            <w:ins w:id="2100" w:author="Trần Nhựt Linh" w:date="2024-07-08T01:02:00Z" w16du:dateUtc="2024-07-07T18:02:00Z">
              <w:r w:rsidRPr="00ED1E7D">
                <w:rPr>
                  <w:b/>
                  <w:bCs/>
                </w:rPr>
                <w:t>Github Actions</w:t>
              </w:r>
            </w:ins>
          </w:p>
        </w:tc>
        <w:tc>
          <w:tcPr>
            <w:tcW w:w="1837" w:type="dxa"/>
            <w:vAlign w:val="center"/>
            <w:tcPrChange w:id="2101" w:author="Trần Nhựt Linh" w:date="2024-07-08T01:03:00Z" w16du:dateUtc="2024-07-07T18:03:00Z">
              <w:tcPr>
                <w:tcW w:w="1896" w:type="dxa"/>
                <w:vAlign w:val="center"/>
              </w:tcPr>
            </w:tcPrChange>
          </w:tcPr>
          <w:p w14:paraId="7BD29396" w14:textId="77777777" w:rsidR="00B47A15" w:rsidRPr="00ED1E7D" w:rsidRDefault="00B47A15" w:rsidP="00241112">
            <w:pPr>
              <w:jc w:val="center"/>
              <w:rPr>
                <w:ins w:id="2102" w:author="Trần Nhựt Linh" w:date="2024-07-08T01:02:00Z" w16du:dateUtc="2024-07-07T18:02:00Z"/>
              </w:rPr>
            </w:pPr>
            <w:ins w:id="2103" w:author="Trần Nhựt Linh" w:date="2024-07-08T01:02:00Z" w16du:dateUtc="2024-07-07T18:02:00Z">
              <w:r w:rsidRPr="00ED1E7D">
                <w:t>5 phút 21 giây</w:t>
              </w:r>
            </w:ins>
          </w:p>
        </w:tc>
        <w:tc>
          <w:tcPr>
            <w:tcW w:w="1413" w:type="dxa"/>
            <w:vAlign w:val="center"/>
            <w:tcPrChange w:id="2104" w:author="Trần Nhựt Linh" w:date="2024-07-08T01:03:00Z" w16du:dateUtc="2024-07-07T18:03:00Z">
              <w:tcPr>
                <w:tcW w:w="1439" w:type="dxa"/>
                <w:vAlign w:val="center"/>
              </w:tcPr>
            </w:tcPrChange>
          </w:tcPr>
          <w:p w14:paraId="5874E8BD" w14:textId="77777777" w:rsidR="00B47A15" w:rsidRPr="00ED1E7D" w:rsidRDefault="00B47A15" w:rsidP="00241112">
            <w:pPr>
              <w:jc w:val="center"/>
              <w:rPr>
                <w:ins w:id="2105" w:author="Trần Nhựt Linh" w:date="2024-07-08T01:02:00Z" w16du:dateUtc="2024-07-07T18:02:00Z"/>
              </w:rPr>
            </w:pPr>
            <w:ins w:id="2106" w:author="Trần Nhựt Linh" w:date="2024-07-08T01:02:00Z" w16du:dateUtc="2024-07-07T18:02:00Z">
              <w:r w:rsidRPr="00ED1E7D">
                <w:t>2 phút 10 giây</w:t>
              </w:r>
            </w:ins>
          </w:p>
        </w:tc>
        <w:tc>
          <w:tcPr>
            <w:tcW w:w="2669" w:type="dxa"/>
            <w:vAlign w:val="center"/>
            <w:tcPrChange w:id="2107" w:author="Trần Nhựt Linh" w:date="2024-07-08T01:03:00Z" w16du:dateUtc="2024-07-07T18:03:00Z">
              <w:tcPr>
                <w:tcW w:w="3034" w:type="dxa"/>
                <w:vAlign w:val="center"/>
              </w:tcPr>
            </w:tcPrChange>
          </w:tcPr>
          <w:p w14:paraId="18116F42" w14:textId="77777777" w:rsidR="00B47A15" w:rsidRPr="00ED1E7D" w:rsidRDefault="00B47A15" w:rsidP="00241112">
            <w:pPr>
              <w:rPr>
                <w:ins w:id="2108" w:author="Trần Nhựt Linh" w:date="2024-07-08T01:02:00Z" w16du:dateUtc="2024-07-07T18:02:00Z"/>
              </w:rPr>
            </w:pPr>
            <w:ins w:id="2109" w:author="Trần Nhựt Linh" w:date="2024-07-08T01:02:00Z" w16du:dateUtc="2024-07-07T18:02:00Z">
              <w:r w:rsidRPr="00ED1E7D">
                <w:t>Không yêu cầu cấu hình nếu dùng Runner của Github Actions</w:t>
              </w:r>
            </w:ins>
          </w:p>
        </w:tc>
        <w:tc>
          <w:tcPr>
            <w:tcW w:w="2250" w:type="dxa"/>
            <w:vAlign w:val="center"/>
            <w:tcPrChange w:id="2110" w:author="Trần Nhựt Linh" w:date="2024-07-08T01:03:00Z" w16du:dateUtc="2024-07-07T18:03:00Z">
              <w:tcPr>
                <w:tcW w:w="2001" w:type="dxa"/>
                <w:vAlign w:val="center"/>
              </w:tcPr>
            </w:tcPrChange>
          </w:tcPr>
          <w:p w14:paraId="6FE5ED39" w14:textId="77777777" w:rsidR="00B47A15" w:rsidRPr="00ED1E7D" w:rsidRDefault="00B47A15" w:rsidP="00241112">
            <w:pPr>
              <w:rPr>
                <w:ins w:id="2111" w:author="Trần Nhựt Linh" w:date="2024-07-08T01:02:00Z" w16du:dateUtc="2024-07-07T18:02:00Z"/>
              </w:rPr>
            </w:pPr>
            <w:ins w:id="2112" w:author="Trần Nhựt Linh" w:date="2024-07-08T01:02:00Z" w16du:dateUtc="2024-07-07T18:02:00Z">
              <w:r w:rsidRPr="00ED1E7D">
                <w:t>Miễn phí với Public Repository</w:t>
              </w:r>
            </w:ins>
          </w:p>
        </w:tc>
      </w:tr>
      <w:tr w:rsidR="00B47A15" w:rsidRPr="00ED1E7D" w14:paraId="76A9CAA8" w14:textId="77777777" w:rsidTr="00B47A15">
        <w:trPr>
          <w:ins w:id="2113" w:author="Trần Nhựt Linh" w:date="2024-07-08T01:02:00Z"/>
        </w:trPr>
        <w:tc>
          <w:tcPr>
            <w:tcW w:w="1488" w:type="dxa"/>
            <w:vAlign w:val="center"/>
            <w:tcPrChange w:id="2114" w:author="Trần Nhựt Linh" w:date="2024-07-08T01:03:00Z" w16du:dateUtc="2024-07-07T18:03:00Z">
              <w:tcPr>
                <w:tcW w:w="1287" w:type="dxa"/>
                <w:vAlign w:val="center"/>
              </w:tcPr>
            </w:tcPrChange>
          </w:tcPr>
          <w:p w14:paraId="102A93FC" w14:textId="77777777" w:rsidR="00B47A15" w:rsidRPr="00ED1E7D" w:rsidRDefault="00B47A15" w:rsidP="00241112">
            <w:pPr>
              <w:jc w:val="center"/>
              <w:rPr>
                <w:ins w:id="2115" w:author="Trần Nhựt Linh" w:date="2024-07-08T01:02:00Z" w16du:dateUtc="2024-07-07T18:02:00Z"/>
                <w:b/>
                <w:bCs/>
              </w:rPr>
            </w:pPr>
            <w:ins w:id="2116" w:author="Trần Nhựt Linh" w:date="2024-07-08T01:02:00Z" w16du:dateUtc="2024-07-07T18:02:00Z">
              <w:r w:rsidRPr="00ED1E7D">
                <w:rPr>
                  <w:b/>
                  <w:bCs/>
                </w:rPr>
                <w:t>GitLab CI/CD</w:t>
              </w:r>
            </w:ins>
          </w:p>
        </w:tc>
        <w:tc>
          <w:tcPr>
            <w:tcW w:w="3250" w:type="dxa"/>
            <w:gridSpan w:val="2"/>
            <w:vAlign w:val="center"/>
            <w:tcPrChange w:id="2117" w:author="Trần Nhựt Linh" w:date="2024-07-08T01:03:00Z" w16du:dateUtc="2024-07-07T18:03:00Z">
              <w:tcPr>
                <w:tcW w:w="3335" w:type="dxa"/>
                <w:gridSpan w:val="2"/>
                <w:vAlign w:val="center"/>
              </w:tcPr>
            </w:tcPrChange>
          </w:tcPr>
          <w:p w14:paraId="4C7BE73D" w14:textId="77777777" w:rsidR="00B47A15" w:rsidRPr="00ED1E7D" w:rsidRDefault="00B47A15" w:rsidP="00241112">
            <w:pPr>
              <w:jc w:val="center"/>
              <w:rPr>
                <w:ins w:id="2118" w:author="Trần Nhựt Linh" w:date="2024-07-08T01:02:00Z" w16du:dateUtc="2024-07-07T18:02:00Z"/>
              </w:rPr>
            </w:pPr>
            <w:ins w:id="2119" w:author="Trần Nhựt Linh" w:date="2024-07-08T01:02:00Z" w16du:dateUtc="2024-07-07T18:02:00Z">
              <w:r w:rsidRPr="00ED1E7D">
                <w:t>2 phút 32 giây</w:t>
              </w:r>
            </w:ins>
          </w:p>
        </w:tc>
        <w:tc>
          <w:tcPr>
            <w:tcW w:w="2669" w:type="dxa"/>
            <w:vAlign w:val="center"/>
            <w:tcPrChange w:id="2120" w:author="Trần Nhựt Linh" w:date="2024-07-08T01:03:00Z" w16du:dateUtc="2024-07-07T18:03:00Z">
              <w:tcPr>
                <w:tcW w:w="3034" w:type="dxa"/>
                <w:vAlign w:val="center"/>
              </w:tcPr>
            </w:tcPrChange>
          </w:tcPr>
          <w:p w14:paraId="4862EDF2" w14:textId="77777777" w:rsidR="00B47A15" w:rsidRPr="00ED1E7D" w:rsidRDefault="00B47A15" w:rsidP="00241112">
            <w:pPr>
              <w:rPr>
                <w:ins w:id="2121" w:author="Trần Nhựt Linh" w:date="2024-07-08T01:02:00Z" w16du:dateUtc="2024-07-07T18:02:00Z"/>
              </w:rPr>
            </w:pPr>
            <w:ins w:id="2122" w:author="Trần Nhựt Linh" w:date="2024-07-08T01:02:00Z" w16du:dateUtc="2024-07-07T18:02:00Z">
              <w:r w:rsidRPr="00ED1E7D">
                <w:t>7 core CPU, 12 GB RAM, 86GB Disk Space</w:t>
              </w:r>
            </w:ins>
          </w:p>
        </w:tc>
        <w:tc>
          <w:tcPr>
            <w:tcW w:w="2250" w:type="dxa"/>
            <w:vAlign w:val="center"/>
            <w:tcPrChange w:id="2123" w:author="Trần Nhựt Linh" w:date="2024-07-08T01:03:00Z" w16du:dateUtc="2024-07-07T18:03:00Z">
              <w:tcPr>
                <w:tcW w:w="2001" w:type="dxa"/>
                <w:vAlign w:val="center"/>
              </w:tcPr>
            </w:tcPrChange>
          </w:tcPr>
          <w:p w14:paraId="164F2E24" w14:textId="77777777" w:rsidR="00B47A15" w:rsidRPr="00ED1E7D" w:rsidRDefault="00B47A15" w:rsidP="00241112">
            <w:pPr>
              <w:rPr>
                <w:ins w:id="2124" w:author="Trần Nhựt Linh" w:date="2024-07-08T01:02:00Z" w16du:dateUtc="2024-07-07T18:02:00Z"/>
              </w:rPr>
            </w:pPr>
            <w:ins w:id="2125" w:author="Trần Nhựt Linh" w:date="2024-07-08T01:02:00Z" w16du:dateUtc="2024-07-07T18:02:00Z">
              <w:r w:rsidRPr="00ED1E7D">
                <w:t>Miễn phí</w:t>
              </w:r>
            </w:ins>
          </w:p>
        </w:tc>
      </w:tr>
      <w:tr w:rsidR="00B47A15" w:rsidRPr="00ED1E7D" w14:paraId="59DA2E3C" w14:textId="77777777" w:rsidTr="00B47A15">
        <w:trPr>
          <w:ins w:id="2126" w:author="Trần Nhựt Linh" w:date="2024-07-08T01:02:00Z"/>
        </w:trPr>
        <w:tc>
          <w:tcPr>
            <w:tcW w:w="1488" w:type="dxa"/>
            <w:vAlign w:val="center"/>
            <w:tcPrChange w:id="2127" w:author="Trần Nhựt Linh" w:date="2024-07-08T01:03:00Z" w16du:dateUtc="2024-07-07T18:03:00Z">
              <w:tcPr>
                <w:tcW w:w="1287" w:type="dxa"/>
                <w:vAlign w:val="center"/>
              </w:tcPr>
            </w:tcPrChange>
          </w:tcPr>
          <w:p w14:paraId="6AD075FB" w14:textId="77777777" w:rsidR="00B47A15" w:rsidRPr="00ED1E7D" w:rsidRDefault="00B47A15" w:rsidP="00241112">
            <w:pPr>
              <w:jc w:val="center"/>
              <w:rPr>
                <w:ins w:id="2128" w:author="Trần Nhựt Linh" w:date="2024-07-08T01:02:00Z" w16du:dateUtc="2024-07-07T18:02:00Z"/>
                <w:b/>
                <w:bCs/>
              </w:rPr>
            </w:pPr>
            <w:ins w:id="2129" w:author="Trần Nhựt Linh" w:date="2024-07-08T01:02:00Z" w16du:dateUtc="2024-07-07T18:02:00Z">
              <w:r w:rsidRPr="00ED1E7D">
                <w:rPr>
                  <w:b/>
                  <w:bCs/>
                </w:rPr>
                <w:t>Azure DevOps</w:t>
              </w:r>
            </w:ins>
          </w:p>
        </w:tc>
        <w:tc>
          <w:tcPr>
            <w:tcW w:w="1837" w:type="dxa"/>
            <w:vAlign w:val="center"/>
            <w:tcPrChange w:id="2130" w:author="Trần Nhựt Linh" w:date="2024-07-08T01:03:00Z" w16du:dateUtc="2024-07-07T18:03:00Z">
              <w:tcPr>
                <w:tcW w:w="1896" w:type="dxa"/>
                <w:vAlign w:val="center"/>
              </w:tcPr>
            </w:tcPrChange>
          </w:tcPr>
          <w:p w14:paraId="5A4B0E33" w14:textId="77777777" w:rsidR="00B47A15" w:rsidRPr="00ED1E7D" w:rsidRDefault="00B47A15" w:rsidP="00241112">
            <w:pPr>
              <w:jc w:val="center"/>
              <w:rPr>
                <w:ins w:id="2131" w:author="Trần Nhựt Linh" w:date="2024-07-08T01:02:00Z" w16du:dateUtc="2024-07-07T18:02:00Z"/>
              </w:rPr>
            </w:pPr>
            <w:ins w:id="2132" w:author="Trần Nhựt Linh" w:date="2024-07-08T01:02:00Z" w16du:dateUtc="2024-07-07T18:02:00Z">
              <w:r w:rsidRPr="00ED1E7D">
                <w:t>3 phút 35 giây</w:t>
              </w:r>
            </w:ins>
          </w:p>
        </w:tc>
        <w:tc>
          <w:tcPr>
            <w:tcW w:w="1413" w:type="dxa"/>
            <w:vAlign w:val="center"/>
            <w:tcPrChange w:id="2133" w:author="Trần Nhựt Linh" w:date="2024-07-08T01:03:00Z" w16du:dateUtc="2024-07-07T18:03:00Z">
              <w:tcPr>
                <w:tcW w:w="1439" w:type="dxa"/>
                <w:vAlign w:val="center"/>
              </w:tcPr>
            </w:tcPrChange>
          </w:tcPr>
          <w:p w14:paraId="0C6CA9A6" w14:textId="77777777" w:rsidR="00B47A15" w:rsidRPr="00ED1E7D" w:rsidRDefault="00B47A15" w:rsidP="00241112">
            <w:pPr>
              <w:jc w:val="center"/>
              <w:rPr>
                <w:ins w:id="2134" w:author="Trần Nhựt Linh" w:date="2024-07-08T01:02:00Z" w16du:dateUtc="2024-07-07T18:02:00Z"/>
              </w:rPr>
            </w:pPr>
            <w:ins w:id="2135" w:author="Trần Nhựt Linh" w:date="2024-07-08T01:02:00Z" w16du:dateUtc="2024-07-07T18:02:00Z">
              <w:r w:rsidRPr="00ED1E7D">
                <w:t>1 phút 39 giây</w:t>
              </w:r>
            </w:ins>
          </w:p>
        </w:tc>
        <w:tc>
          <w:tcPr>
            <w:tcW w:w="2669" w:type="dxa"/>
            <w:vAlign w:val="center"/>
            <w:tcPrChange w:id="2136" w:author="Trần Nhựt Linh" w:date="2024-07-08T01:03:00Z" w16du:dateUtc="2024-07-07T18:03:00Z">
              <w:tcPr>
                <w:tcW w:w="3034" w:type="dxa"/>
                <w:vAlign w:val="center"/>
              </w:tcPr>
            </w:tcPrChange>
          </w:tcPr>
          <w:p w14:paraId="3FB50718" w14:textId="77777777" w:rsidR="00B47A15" w:rsidRPr="00ED1E7D" w:rsidRDefault="00B47A15" w:rsidP="00241112">
            <w:pPr>
              <w:rPr>
                <w:ins w:id="2137" w:author="Trần Nhựt Linh" w:date="2024-07-08T01:02:00Z" w16du:dateUtc="2024-07-07T18:02:00Z"/>
              </w:rPr>
            </w:pPr>
            <w:ins w:id="2138" w:author="Trần Nhựt Linh" w:date="2024-07-08T01:02:00Z" w16du:dateUtc="2024-07-07T18:02:00Z">
              <w:r w:rsidRPr="00ED1E7D">
                <w:t>2 core CPU, 7GB RAM, 14GB Disk Space</w:t>
              </w:r>
            </w:ins>
          </w:p>
        </w:tc>
        <w:tc>
          <w:tcPr>
            <w:tcW w:w="2250" w:type="dxa"/>
            <w:vAlign w:val="center"/>
            <w:tcPrChange w:id="2139" w:author="Trần Nhựt Linh" w:date="2024-07-08T01:03:00Z" w16du:dateUtc="2024-07-07T18:03:00Z">
              <w:tcPr>
                <w:tcW w:w="2001" w:type="dxa"/>
                <w:vAlign w:val="center"/>
              </w:tcPr>
            </w:tcPrChange>
          </w:tcPr>
          <w:p w14:paraId="1EDDE9A1" w14:textId="77777777" w:rsidR="00B47A15" w:rsidRPr="00ED1E7D" w:rsidRDefault="00B47A15" w:rsidP="00241112">
            <w:pPr>
              <w:rPr>
                <w:ins w:id="2140" w:author="Trần Nhựt Linh" w:date="2024-07-08T01:02:00Z" w16du:dateUtc="2024-07-07T18:02:00Z"/>
              </w:rPr>
            </w:pPr>
            <w:ins w:id="2141" w:author="Trần Nhựt Linh" w:date="2024-07-08T01:02:00Z" w16du:dateUtc="2024-07-07T18:02:00Z">
              <w:r w:rsidRPr="00ED1E7D">
                <w:t>5 người dùng đầu miễn phí</w:t>
              </w:r>
            </w:ins>
          </w:p>
          <w:p w14:paraId="42588B06" w14:textId="77777777" w:rsidR="00B47A15" w:rsidRPr="00ED1E7D" w:rsidRDefault="00B47A15" w:rsidP="00241112">
            <w:pPr>
              <w:rPr>
                <w:ins w:id="2142" w:author="Trần Nhựt Linh" w:date="2024-07-08T01:02:00Z" w16du:dateUtc="2024-07-07T18:02:00Z"/>
              </w:rPr>
            </w:pPr>
            <w:ins w:id="2143" w:author="Trần Nhựt Linh" w:date="2024-07-08T01:02:00Z" w16du:dateUtc="2024-07-07T18:02:00Z">
              <w:r w:rsidRPr="00ED1E7D">
                <w:t>6$/tháng/người</w:t>
              </w:r>
            </w:ins>
          </w:p>
        </w:tc>
      </w:tr>
      <w:tr w:rsidR="00B47A15" w:rsidRPr="00ED1E7D" w14:paraId="139B6D98" w14:textId="77777777" w:rsidTr="00B47A15">
        <w:trPr>
          <w:ins w:id="2144" w:author="Trần Nhựt Linh" w:date="2024-07-08T01:02:00Z"/>
        </w:trPr>
        <w:tc>
          <w:tcPr>
            <w:tcW w:w="1488" w:type="dxa"/>
            <w:vAlign w:val="center"/>
            <w:tcPrChange w:id="2145" w:author="Trần Nhựt Linh" w:date="2024-07-08T01:03:00Z" w16du:dateUtc="2024-07-07T18:03:00Z">
              <w:tcPr>
                <w:tcW w:w="1287" w:type="dxa"/>
                <w:vAlign w:val="center"/>
              </w:tcPr>
            </w:tcPrChange>
          </w:tcPr>
          <w:p w14:paraId="222C9176" w14:textId="77777777" w:rsidR="00B47A15" w:rsidRPr="00ED1E7D" w:rsidRDefault="00B47A15" w:rsidP="00241112">
            <w:pPr>
              <w:jc w:val="center"/>
              <w:rPr>
                <w:ins w:id="2146" w:author="Trần Nhựt Linh" w:date="2024-07-08T01:02:00Z" w16du:dateUtc="2024-07-07T18:02:00Z"/>
                <w:b/>
                <w:bCs/>
              </w:rPr>
            </w:pPr>
            <w:ins w:id="2147" w:author="Trần Nhựt Linh" w:date="2024-07-08T01:02:00Z" w16du:dateUtc="2024-07-07T18:02:00Z">
              <w:r w:rsidRPr="00ED1E7D">
                <w:rPr>
                  <w:b/>
                  <w:bCs/>
                </w:rPr>
                <w:t>Jenkins (Github)</w:t>
              </w:r>
            </w:ins>
          </w:p>
        </w:tc>
        <w:tc>
          <w:tcPr>
            <w:tcW w:w="3250" w:type="dxa"/>
            <w:gridSpan w:val="2"/>
            <w:vAlign w:val="center"/>
            <w:tcPrChange w:id="2148" w:author="Trần Nhựt Linh" w:date="2024-07-08T01:03:00Z" w16du:dateUtc="2024-07-07T18:03:00Z">
              <w:tcPr>
                <w:tcW w:w="3335" w:type="dxa"/>
                <w:gridSpan w:val="2"/>
                <w:vAlign w:val="center"/>
              </w:tcPr>
            </w:tcPrChange>
          </w:tcPr>
          <w:p w14:paraId="22D5114B" w14:textId="77777777" w:rsidR="00B47A15" w:rsidRPr="00ED1E7D" w:rsidRDefault="00B47A15" w:rsidP="00241112">
            <w:pPr>
              <w:jc w:val="center"/>
              <w:rPr>
                <w:ins w:id="2149" w:author="Trần Nhựt Linh" w:date="2024-07-08T01:02:00Z" w16du:dateUtc="2024-07-07T18:02:00Z"/>
              </w:rPr>
            </w:pPr>
            <w:ins w:id="2150" w:author="Trần Nhựt Linh" w:date="2024-07-08T01:02:00Z" w16du:dateUtc="2024-07-07T18:02:00Z">
              <w:r w:rsidRPr="00ED1E7D">
                <w:t>3 phút 59 giây</w:t>
              </w:r>
            </w:ins>
          </w:p>
        </w:tc>
        <w:tc>
          <w:tcPr>
            <w:tcW w:w="2669" w:type="dxa"/>
            <w:vAlign w:val="center"/>
            <w:tcPrChange w:id="2151" w:author="Trần Nhựt Linh" w:date="2024-07-08T01:03:00Z" w16du:dateUtc="2024-07-07T18:03:00Z">
              <w:tcPr>
                <w:tcW w:w="3034" w:type="dxa"/>
                <w:vAlign w:val="center"/>
              </w:tcPr>
            </w:tcPrChange>
          </w:tcPr>
          <w:p w14:paraId="63053147" w14:textId="77777777" w:rsidR="00B47A15" w:rsidRPr="00ED1E7D" w:rsidRDefault="00B47A15" w:rsidP="00241112">
            <w:pPr>
              <w:rPr>
                <w:ins w:id="2152" w:author="Trần Nhựt Linh" w:date="2024-07-08T01:02:00Z" w16du:dateUtc="2024-07-07T18:02:00Z"/>
              </w:rPr>
            </w:pPr>
            <w:ins w:id="2153" w:author="Trần Nhựt Linh" w:date="2024-07-08T01:02:00Z" w16du:dateUtc="2024-07-07T18:02:00Z">
              <w:r w:rsidRPr="00ED1E7D">
                <w:t>7 core CPU, 14GB RAM, 115GB Disk Space</w:t>
              </w:r>
            </w:ins>
          </w:p>
        </w:tc>
        <w:tc>
          <w:tcPr>
            <w:tcW w:w="2250" w:type="dxa"/>
            <w:vAlign w:val="center"/>
            <w:tcPrChange w:id="2154" w:author="Trần Nhựt Linh" w:date="2024-07-08T01:03:00Z" w16du:dateUtc="2024-07-07T18:03:00Z">
              <w:tcPr>
                <w:tcW w:w="2001" w:type="dxa"/>
                <w:vAlign w:val="center"/>
              </w:tcPr>
            </w:tcPrChange>
          </w:tcPr>
          <w:p w14:paraId="59405220" w14:textId="77777777" w:rsidR="00B47A15" w:rsidRPr="00ED1E7D" w:rsidRDefault="00B47A15" w:rsidP="00241112">
            <w:pPr>
              <w:rPr>
                <w:ins w:id="2155" w:author="Trần Nhựt Linh" w:date="2024-07-08T01:02:00Z" w16du:dateUtc="2024-07-07T18:02:00Z"/>
              </w:rPr>
            </w:pPr>
            <w:ins w:id="2156" w:author="Trần Nhựt Linh" w:date="2024-07-08T01:02:00Z" w16du:dateUtc="2024-07-07T18:02:00Z">
              <w:r w:rsidRPr="00ED1E7D">
                <w:t>Miễn phí</w:t>
              </w:r>
            </w:ins>
          </w:p>
        </w:tc>
      </w:tr>
      <w:tr w:rsidR="00B47A15" w:rsidRPr="00ED1E7D" w14:paraId="12030184" w14:textId="77777777" w:rsidTr="00B47A15">
        <w:trPr>
          <w:ins w:id="2157" w:author="Trần Nhựt Linh" w:date="2024-07-08T01:02:00Z"/>
        </w:trPr>
        <w:tc>
          <w:tcPr>
            <w:tcW w:w="1488" w:type="dxa"/>
            <w:vAlign w:val="center"/>
            <w:tcPrChange w:id="2158" w:author="Trần Nhựt Linh" w:date="2024-07-08T01:03:00Z" w16du:dateUtc="2024-07-07T18:03:00Z">
              <w:tcPr>
                <w:tcW w:w="1287" w:type="dxa"/>
                <w:vAlign w:val="center"/>
              </w:tcPr>
            </w:tcPrChange>
          </w:tcPr>
          <w:p w14:paraId="4CC81D23" w14:textId="77777777" w:rsidR="00B47A15" w:rsidRPr="00ED1E7D" w:rsidRDefault="00B47A15" w:rsidP="00241112">
            <w:pPr>
              <w:jc w:val="center"/>
              <w:rPr>
                <w:ins w:id="2159" w:author="Trần Nhựt Linh" w:date="2024-07-08T01:02:00Z" w16du:dateUtc="2024-07-07T18:02:00Z"/>
                <w:b/>
                <w:bCs/>
              </w:rPr>
            </w:pPr>
            <w:ins w:id="2160" w:author="Trần Nhựt Linh" w:date="2024-07-08T01:02:00Z" w16du:dateUtc="2024-07-07T18:02:00Z">
              <w:r w:rsidRPr="00ED1E7D">
                <w:rPr>
                  <w:b/>
                  <w:bCs/>
                </w:rPr>
                <w:t>Jenkins (GitServer)</w:t>
              </w:r>
            </w:ins>
          </w:p>
        </w:tc>
        <w:tc>
          <w:tcPr>
            <w:tcW w:w="3250" w:type="dxa"/>
            <w:gridSpan w:val="2"/>
            <w:vAlign w:val="center"/>
            <w:tcPrChange w:id="2161" w:author="Trần Nhựt Linh" w:date="2024-07-08T01:03:00Z" w16du:dateUtc="2024-07-07T18:03:00Z">
              <w:tcPr>
                <w:tcW w:w="3335" w:type="dxa"/>
                <w:gridSpan w:val="2"/>
                <w:vAlign w:val="center"/>
              </w:tcPr>
            </w:tcPrChange>
          </w:tcPr>
          <w:p w14:paraId="3412950B" w14:textId="77777777" w:rsidR="00B47A15" w:rsidRPr="00ED1E7D" w:rsidRDefault="00B47A15" w:rsidP="00241112">
            <w:pPr>
              <w:jc w:val="center"/>
              <w:rPr>
                <w:ins w:id="2162" w:author="Trần Nhựt Linh" w:date="2024-07-08T01:02:00Z" w16du:dateUtc="2024-07-07T18:02:00Z"/>
              </w:rPr>
            </w:pPr>
            <w:ins w:id="2163" w:author="Trần Nhựt Linh" w:date="2024-07-08T01:02:00Z" w16du:dateUtc="2024-07-07T18:02:00Z">
              <w:r w:rsidRPr="00ED1E7D">
                <w:t>6 phút 4 giây</w:t>
              </w:r>
            </w:ins>
          </w:p>
        </w:tc>
        <w:tc>
          <w:tcPr>
            <w:tcW w:w="2669" w:type="dxa"/>
            <w:vAlign w:val="center"/>
            <w:tcPrChange w:id="2164" w:author="Trần Nhựt Linh" w:date="2024-07-08T01:03:00Z" w16du:dateUtc="2024-07-07T18:03:00Z">
              <w:tcPr>
                <w:tcW w:w="3034" w:type="dxa"/>
                <w:vAlign w:val="center"/>
              </w:tcPr>
            </w:tcPrChange>
          </w:tcPr>
          <w:p w14:paraId="47EC8BDB" w14:textId="77777777" w:rsidR="00B47A15" w:rsidRPr="00ED1E7D" w:rsidRDefault="00B47A15" w:rsidP="00241112">
            <w:pPr>
              <w:rPr>
                <w:ins w:id="2165" w:author="Trần Nhựt Linh" w:date="2024-07-08T01:02:00Z" w16du:dateUtc="2024-07-07T18:02:00Z"/>
              </w:rPr>
            </w:pPr>
            <w:ins w:id="2166" w:author="Trần Nhựt Linh" w:date="2024-07-08T01:02:00Z" w16du:dateUtc="2024-07-07T18:02:00Z">
              <w:r w:rsidRPr="00ED1E7D">
                <w:t>8 core CPU, 16GB RAM, 131GB Disk Space</w:t>
              </w:r>
            </w:ins>
          </w:p>
        </w:tc>
        <w:tc>
          <w:tcPr>
            <w:tcW w:w="2250" w:type="dxa"/>
            <w:vAlign w:val="center"/>
            <w:tcPrChange w:id="2167" w:author="Trần Nhựt Linh" w:date="2024-07-08T01:03:00Z" w16du:dateUtc="2024-07-07T18:03:00Z">
              <w:tcPr>
                <w:tcW w:w="2001" w:type="dxa"/>
                <w:vAlign w:val="center"/>
              </w:tcPr>
            </w:tcPrChange>
          </w:tcPr>
          <w:p w14:paraId="58BE27A0" w14:textId="77777777" w:rsidR="00B47A15" w:rsidRPr="00ED1E7D" w:rsidRDefault="00B47A15" w:rsidP="000C3356">
            <w:pPr>
              <w:keepNext/>
              <w:rPr>
                <w:ins w:id="2168" w:author="Trần Nhựt Linh" w:date="2024-07-08T01:02:00Z" w16du:dateUtc="2024-07-07T18:02:00Z"/>
              </w:rPr>
            </w:pPr>
            <w:ins w:id="2169" w:author="Trần Nhựt Linh" w:date="2024-07-08T01:02:00Z" w16du:dateUtc="2024-07-07T18:02:00Z">
              <w:r w:rsidRPr="00ED1E7D">
                <w:t>Miễn phí</w:t>
              </w:r>
            </w:ins>
          </w:p>
        </w:tc>
      </w:tr>
    </w:tbl>
    <w:p w14:paraId="63CE66B6" w14:textId="77DC9E19" w:rsidR="000C3356" w:rsidRPr="00ED1E7D" w:rsidRDefault="000C3356">
      <w:pPr>
        <w:pStyle w:val="Caption"/>
        <w:rPr>
          <w:rFonts w:cs="Times New Roman"/>
        </w:rPr>
      </w:pPr>
      <w:bookmarkStart w:id="2170" w:name="_Toc170995708"/>
      <w:bookmarkStart w:id="2171" w:name="_Toc171516344"/>
      <w:r w:rsidRPr="00ED1E7D">
        <w:rPr>
          <w:rFonts w:cs="Times New Roman"/>
        </w:rPr>
        <w:t>Bảng 5.</w:t>
      </w:r>
      <w:r w:rsidRPr="00ED1E7D">
        <w:rPr>
          <w:rFonts w:cs="Times New Roman"/>
        </w:rPr>
        <w:fldChar w:fldCharType="begin"/>
      </w:r>
      <w:r w:rsidRPr="00ED1E7D">
        <w:rPr>
          <w:rFonts w:cs="Times New Roman"/>
        </w:rPr>
        <w:instrText xml:space="preserve"> SEQ Bảng_5. \* ARABIC </w:instrText>
      </w:r>
      <w:r w:rsidRPr="00ED1E7D">
        <w:rPr>
          <w:rFonts w:cs="Times New Roman"/>
        </w:rPr>
        <w:fldChar w:fldCharType="separate"/>
      </w:r>
      <w:r w:rsidR="009434EA">
        <w:rPr>
          <w:rFonts w:cs="Times New Roman"/>
          <w:noProof/>
        </w:rPr>
        <w:t>1</w:t>
      </w:r>
      <w:r w:rsidRPr="00ED1E7D">
        <w:rPr>
          <w:rFonts w:cs="Times New Roman"/>
          <w:noProof/>
        </w:rPr>
        <w:fldChar w:fldCharType="end"/>
      </w:r>
      <w:r w:rsidR="001E6A57">
        <w:rPr>
          <w:rFonts w:cs="Times New Roman"/>
          <w:noProof/>
        </w:rPr>
        <w:t>:</w:t>
      </w:r>
      <w:r w:rsidRPr="00ED1E7D">
        <w:rPr>
          <w:rFonts w:cs="Times New Roman"/>
        </w:rPr>
        <w:t xml:space="preserve"> Bảng so sánh và đánh giá các mô hình CI/CD đã thực hiện</w:t>
      </w:r>
      <w:bookmarkEnd w:id="2171"/>
    </w:p>
    <w:p w14:paraId="630E2817" w14:textId="77777777" w:rsidR="00B47A15" w:rsidRPr="00ED1E7D" w:rsidRDefault="00B47A15" w:rsidP="00241112">
      <w:pPr>
        <w:rPr>
          <w:ins w:id="2172" w:author="Trần Nhựt Linh" w:date="2024-07-08T01:02:00Z" w16du:dateUtc="2024-07-07T18:02:00Z"/>
          <w:rFonts w:cs="Times New Roman"/>
          <w:rPrChange w:id="2173" w:author="Trần Nhựt Linh" w:date="2024-07-08T09:15:00Z" w16du:dateUtc="2024-07-08T02:15:00Z">
            <w:rPr>
              <w:ins w:id="2174" w:author="Trần Nhựt Linh" w:date="2024-07-08T01:02:00Z" w16du:dateUtc="2024-07-07T18:02:00Z"/>
            </w:rPr>
          </w:rPrChange>
        </w:rPr>
      </w:pPr>
      <w:bookmarkStart w:id="2175" w:name="_Toc367742508"/>
      <w:bookmarkEnd w:id="2170"/>
      <w:ins w:id="2176" w:author="Trần Nhựt Linh" w:date="2024-07-08T01:02:00Z" w16du:dateUtc="2024-07-07T18:02:00Z">
        <w:r w:rsidRPr="009434EA">
          <w:rPr>
            <w:rFonts w:cs="Times New Roman"/>
          </w:rPr>
          <w:t>*Azure AKS s</w:t>
        </w:r>
        <w:r w:rsidRPr="00CC087D">
          <w:rPr>
            <w:rFonts w:cs="Times New Roman"/>
          </w:rPr>
          <w:t>ử d</w:t>
        </w:r>
        <w:r w:rsidRPr="00ED1E7D">
          <w:rPr>
            <w:rFonts w:cs="Times New Roman"/>
            <w:rPrChange w:id="2177" w:author="Trần Nhựt Linh" w:date="2024-07-08T09:15:00Z" w16du:dateUtc="2024-07-08T02:15:00Z">
              <w:rPr/>
            </w:rPrChange>
          </w:rPr>
          <w:t>ụng VM Size DS2v2 với cấu hình 2 core CPUs, 7GB RAM, 14GB Disk Space có giá 106.58$/tháng</w:t>
        </w:r>
      </w:ins>
    </w:p>
    <w:p w14:paraId="3124D552" w14:textId="77777777" w:rsidR="00B47A15" w:rsidRPr="00ED1E7D" w:rsidRDefault="00B47A15" w:rsidP="00241112">
      <w:pPr>
        <w:rPr>
          <w:ins w:id="2178" w:author="Trần Nhựt Linh" w:date="2024-07-08T01:02:00Z" w16du:dateUtc="2024-07-07T18:02:00Z"/>
          <w:rFonts w:cs="Times New Roman"/>
          <w:rPrChange w:id="2179" w:author="Trần Nhựt Linh" w:date="2024-07-08T09:15:00Z" w16du:dateUtc="2024-07-08T02:15:00Z">
            <w:rPr>
              <w:ins w:id="2180" w:author="Trần Nhựt Linh" w:date="2024-07-08T01:02:00Z" w16du:dateUtc="2024-07-07T18:02:00Z"/>
            </w:rPr>
          </w:rPrChange>
        </w:rPr>
      </w:pPr>
      <w:ins w:id="2181" w:author="Trần Nhựt Linh" w:date="2024-07-08T01:02:00Z" w16du:dateUtc="2024-07-07T18:02:00Z">
        <w:r w:rsidRPr="00ED1E7D">
          <w:rPr>
            <w:rFonts w:cs="Times New Roman"/>
            <w:rPrChange w:id="2182" w:author="Trần Nhựt Linh" w:date="2024-07-08T09:15:00Z" w16du:dateUtc="2024-07-08T02:15:00Z">
              <w:rPr/>
            </w:rPrChange>
          </w:rPr>
          <w:t>AWS EC2 (Agent/Runner cho Azure DevOps) sử dụng instance type t2.medium, 30GB Storage có giá 1.53$/tháng</w:t>
        </w:r>
      </w:ins>
    </w:p>
    <w:p w14:paraId="6D1871E5" w14:textId="77777777" w:rsidR="00B47A15" w:rsidRPr="00ED1E7D" w:rsidRDefault="00B47A15">
      <w:pPr>
        <w:pStyle w:val="Heading2"/>
        <w:rPr>
          <w:ins w:id="2183" w:author="Trần Nhựt Linh" w:date="2024-07-08T01:02:00Z" w16du:dateUtc="2024-07-07T18:02:00Z"/>
          <w:rFonts w:cs="Times New Roman"/>
          <w:rPrChange w:id="2184" w:author="Trần Nhựt Linh" w:date="2024-07-08T09:15:00Z" w16du:dateUtc="2024-07-08T02:15:00Z">
            <w:rPr>
              <w:ins w:id="2185" w:author="Trần Nhựt Linh" w:date="2024-07-08T01:02:00Z" w16du:dateUtc="2024-07-07T18:02:00Z"/>
            </w:rPr>
          </w:rPrChange>
        </w:rPr>
        <w:pPrChange w:id="2186" w:author="Trần Nhựt Linh" w:date="2024-07-08T01:03:00Z" w16du:dateUtc="2024-07-07T18:03:00Z">
          <w:pPr>
            <w:pStyle w:val="Heading2"/>
            <w:numPr>
              <w:ilvl w:val="0"/>
              <w:numId w:val="64"/>
            </w:numPr>
            <w:tabs>
              <w:tab w:val="num" w:pos="720"/>
            </w:tabs>
            <w:ind w:left="720" w:hanging="360"/>
          </w:pPr>
        </w:pPrChange>
      </w:pPr>
      <w:bookmarkStart w:id="2187" w:name="_Toc170995509"/>
      <w:bookmarkStart w:id="2188" w:name="_Toc171397323"/>
      <w:ins w:id="2189" w:author="Trần Nhựt Linh" w:date="2024-07-08T01:02:00Z" w16du:dateUtc="2024-07-07T18:02:00Z">
        <w:r w:rsidRPr="00ED1E7D">
          <w:rPr>
            <w:rFonts w:cs="Times New Roman"/>
            <w:rPrChange w:id="2190" w:author="Trần Nhựt Linh" w:date="2024-07-08T09:15:00Z" w16du:dateUtc="2024-07-08T02:15:00Z">
              <w:rPr/>
            </w:rPrChange>
          </w:rPr>
          <w:lastRenderedPageBreak/>
          <w:t>Khó khăn gặp phải &amp; hạn chế</w:t>
        </w:r>
        <w:bookmarkEnd w:id="2187"/>
        <w:bookmarkEnd w:id="2188"/>
      </w:ins>
    </w:p>
    <w:p w14:paraId="5DD6467D" w14:textId="2C9F28D5" w:rsidR="00B47A15" w:rsidRPr="00CB687D" w:rsidRDefault="00B47A15">
      <w:pPr>
        <w:pStyle w:val="ListParagraph"/>
        <w:numPr>
          <w:ilvl w:val="0"/>
          <w:numId w:val="65"/>
        </w:numPr>
        <w:spacing w:line="360" w:lineRule="auto"/>
        <w:rPr>
          <w:ins w:id="2191" w:author="Trần Nhựt Linh" w:date="2024-07-08T01:02:00Z" w16du:dateUtc="2024-07-07T18:02:00Z"/>
          <w:lang w:val="vi-VN"/>
        </w:rPr>
        <w:pPrChange w:id="2192" w:author="Trần Nhựt Linh" w:date="2024-07-08T01:03:00Z" w16du:dateUtc="2024-07-07T18:03:00Z">
          <w:pPr/>
        </w:pPrChange>
      </w:pPr>
      <w:ins w:id="2193" w:author="Trần Nhựt Linh" w:date="2024-07-08T01:02:00Z" w16du:dateUtc="2024-07-07T18:02:00Z">
        <w:r w:rsidRPr="00ED1E7D">
          <w:rPr>
            <w:lang w:val="vi-VN"/>
            <w:rPrChange w:id="2194" w:author="Trần Nhựt Linh" w:date="2024-07-08T09:15:00Z" w16du:dateUtc="2024-07-08T02:15:00Z">
              <w:rPr>
                <w:rFonts w:asciiTheme="majorHAnsi" w:hAnsiTheme="majorHAnsi"/>
              </w:rPr>
            </w:rPrChange>
          </w:rPr>
          <w:t>Chi phí sử dụng Cloud cần phải cân nhắc.</w:t>
        </w:r>
      </w:ins>
    </w:p>
    <w:p w14:paraId="005B239F" w14:textId="75080EF3" w:rsidR="00B47A15" w:rsidRPr="00ED1E7D" w:rsidRDefault="00B47A15">
      <w:pPr>
        <w:pStyle w:val="ListParagraph"/>
        <w:numPr>
          <w:ilvl w:val="0"/>
          <w:numId w:val="65"/>
        </w:numPr>
        <w:spacing w:line="360" w:lineRule="auto"/>
        <w:rPr>
          <w:ins w:id="2195" w:author="Trần Nhựt Linh" w:date="2024-07-08T01:02:00Z" w16du:dateUtc="2024-07-07T18:02:00Z"/>
        </w:rPr>
        <w:pPrChange w:id="2196" w:author="Trần Nhựt Linh" w:date="2024-07-08T01:03:00Z" w16du:dateUtc="2024-07-07T18:03:00Z">
          <w:pPr/>
        </w:pPrChange>
      </w:pPr>
      <w:ins w:id="2197" w:author="Trần Nhựt Linh" w:date="2024-07-08T01:02:00Z" w16du:dateUtc="2024-07-07T18:02:00Z">
        <w:r w:rsidRPr="00ED1E7D">
          <w:t xml:space="preserve">Chưa thể triển khai Kubernetes </w:t>
        </w:r>
      </w:ins>
      <w:r w:rsidR="00C751F7" w:rsidRPr="00ED1E7D">
        <w:t>Cluster</w:t>
      </w:r>
      <w:ins w:id="2198" w:author="Trần Nhựt Linh" w:date="2024-07-08T01:02:00Z" w16du:dateUtc="2024-07-07T18:02:00Z">
        <w:r w:rsidRPr="00ED1E7D">
          <w:t xml:space="preserve"> trên Git Server.</w:t>
        </w:r>
      </w:ins>
    </w:p>
    <w:p w14:paraId="4372480E" w14:textId="77777777" w:rsidR="00B47A15" w:rsidRPr="00ED1E7D" w:rsidRDefault="00B47A15">
      <w:pPr>
        <w:pStyle w:val="Heading2"/>
        <w:rPr>
          <w:ins w:id="2199" w:author="Trần Nhựt Linh" w:date="2024-07-08T01:02:00Z" w16du:dateUtc="2024-07-07T18:02:00Z"/>
          <w:rFonts w:cs="Times New Roman"/>
          <w:rPrChange w:id="2200" w:author="Trần Nhựt Linh" w:date="2024-07-08T09:15:00Z" w16du:dateUtc="2024-07-08T02:15:00Z">
            <w:rPr>
              <w:ins w:id="2201" w:author="Trần Nhựt Linh" w:date="2024-07-08T01:02:00Z" w16du:dateUtc="2024-07-07T18:02:00Z"/>
            </w:rPr>
          </w:rPrChange>
        </w:rPr>
        <w:pPrChange w:id="2202" w:author="Trần Nhựt Linh" w:date="2024-07-08T01:03:00Z" w16du:dateUtc="2024-07-07T18:03:00Z">
          <w:pPr>
            <w:pStyle w:val="Heading2"/>
            <w:numPr>
              <w:ilvl w:val="0"/>
              <w:numId w:val="64"/>
            </w:numPr>
            <w:tabs>
              <w:tab w:val="num" w:pos="720"/>
            </w:tabs>
            <w:ind w:left="720" w:hanging="360"/>
          </w:pPr>
        </w:pPrChange>
      </w:pPr>
      <w:bookmarkStart w:id="2203" w:name="_Toc170995510"/>
      <w:bookmarkStart w:id="2204" w:name="_Toc171397324"/>
      <w:ins w:id="2205" w:author="Trần Nhựt Linh" w:date="2024-07-08T01:02:00Z" w16du:dateUtc="2024-07-07T18:02:00Z">
        <w:r w:rsidRPr="009434EA">
          <w:rPr>
            <w:rFonts w:cs="Times New Roman"/>
          </w:rPr>
          <w:t>Hư</w:t>
        </w:r>
        <w:r w:rsidRPr="00CC087D">
          <w:rPr>
            <w:rFonts w:cs="Times New Roman"/>
          </w:rPr>
          <w:t>ớng phát tri</w:t>
        </w:r>
        <w:r w:rsidRPr="00ED1E7D">
          <w:rPr>
            <w:rFonts w:cs="Times New Roman"/>
            <w:rPrChange w:id="2206" w:author="Trần Nhựt Linh" w:date="2024-07-08T09:15:00Z" w16du:dateUtc="2024-07-08T02:15:00Z">
              <w:rPr/>
            </w:rPrChange>
          </w:rPr>
          <w:t>ển</w:t>
        </w:r>
        <w:bookmarkEnd w:id="2203"/>
        <w:bookmarkEnd w:id="2204"/>
      </w:ins>
    </w:p>
    <w:p w14:paraId="12430AE5" w14:textId="5BCCF090" w:rsidR="00B47A15" w:rsidRPr="00ED1E7D" w:rsidRDefault="00B47A15">
      <w:pPr>
        <w:pStyle w:val="ListParagraph"/>
        <w:numPr>
          <w:ilvl w:val="0"/>
          <w:numId w:val="68"/>
        </w:numPr>
        <w:spacing w:line="360" w:lineRule="auto"/>
        <w:rPr>
          <w:ins w:id="2207" w:author="Trần Nhựt Linh" w:date="2024-07-08T01:02:00Z" w16du:dateUtc="2024-07-07T18:02:00Z"/>
        </w:rPr>
        <w:pPrChange w:id="2208" w:author="Trần Nhựt Linh" w:date="2024-07-08T01:03:00Z" w16du:dateUtc="2024-07-07T18:03:00Z">
          <w:pPr/>
        </w:pPrChange>
      </w:pPr>
      <w:ins w:id="2209" w:author="Trần Nhựt Linh" w:date="2024-07-08T01:02:00Z" w16du:dateUtc="2024-07-07T18:02:00Z">
        <w:r w:rsidRPr="00ED1E7D">
          <w:t>Triển khai trên nhiều Cloud Provider khác.</w:t>
        </w:r>
      </w:ins>
    </w:p>
    <w:p w14:paraId="3105B1D5" w14:textId="190B6E03" w:rsidR="00B47A15" w:rsidRPr="00ED1E7D" w:rsidRDefault="00B47A15" w:rsidP="00241112">
      <w:pPr>
        <w:pStyle w:val="ListParagraph"/>
        <w:numPr>
          <w:ilvl w:val="0"/>
          <w:numId w:val="68"/>
        </w:numPr>
        <w:spacing w:line="360" w:lineRule="auto"/>
      </w:pPr>
      <w:ins w:id="2210" w:author="Trần Nhựt Linh" w:date="2024-07-08T01:02:00Z" w16du:dateUtc="2024-07-07T18:02:00Z">
        <w:r w:rsidRPr="00ED1E7D">
          <w:t xml:space="preserve">Tích hợp thêm nhiều </w:t>
        </w:r>
      </w:ins>
      <w:r w:rsidR="00851E9D" w:rsidRPr="00ED1E7D">
        <w:t>công</w:t>
      </w:r>
      <w:r w:rsidR="00851E9D" w:rsidRPr="00ED1E7D">
        <w:rPr>
          <w:lang w:val="vi-VN"/>
        </w:rPr>
        <w:t xml:space="preserve"> cụ IaC như Ansible, Terraform</w:t>
      </w:r>
      <w:r w:rsidR="00851E9D" w:rsidRPr="00ED1E7D">
        <w:t>...</w:t>
      </w:r>
    </w:p>
    <w:p w14:paraId="08DB67A2" w14:textId="0DDD3B79" w:rsidR="00851E9D" w:rsidRPr="00ED1E7D" w:rsidRDefault="00851E9D" w:rsidP="00851E9D">
      <w:pPr>
        <w:pStyle w:val="ListParagraph"/>
        <w:numPr>
          <w:ilvl w:val="0"/>
          <w:numId w:val="68"/>
        </w:numPr>
        <w:spacing w:line="360" w:lineRule="auto"/>
      </w:pPr>
      <w:r w:rsidRPr="00ED1E7D">
        <w:rPr>
          <w:lang w:val="vi-VN"/>
        </w:rPr>
        <w:t>Tích hợp</w:t>
      </w:r>
      <w:r w:rsidRPr="00ED1E7D">
        <w:t xml:space="preserve"> thêm</w:t>
      </w:r>
      <w:r w:rsidRPr="00ED1E7D">
        <w:rPr>
          <w:lang w:val="vi-VN"/>
        </w:rPr>
        <w:t xml:space="preserve"> nhiều công cụ Monitoring như Grafana, Prometheus, RabbitMQ...</w:t>
      </w:r>
    </w:p>
    <w:p w14:paraId="0E217F56" w14:textId="4E0D38F9" w:rsidR="00851E9D" w:rsidRPr="00ED1E7D" w:rsidRDefault="00851E9D" w:rsidP="00851E9D">
      <w:pPr>
        <w:pStyle w:val="ListParagraph"/>
        <w:numPr>
          <w:ilvl w:val="0"/>
          <w:numId w:val="68"/>
        </w:numPr>
        <w:spacing w:line="360" w:lineRule="auto"/>
        <w:rPr>
          <w:ins w:id="2211" w:author="Trần Nhựt Linh" w:date="2024-07-08T01:02:00Z" w16du:dateUtc="2024-07-07T18:02:00Z"/>
        </w:rPr>
      </w:pPr>
      <w:r w:rsidRPr="00ED1E7D">
        <w:rPr>
          <w:lang w:val="vi-VN"/>
        </w:rPr>
        <w:t>Triển khai Nginx để làm map domain và tạo Ingress, Reverse Proxy...</w:t>
      </w:r>
    </w:p>
    <w:p w14:paraId="42840C86" w14:textId="2AFD5786" w:rsidR="00B47A15" w:rsidRPr="00ED1E7D" w:rsidRDefault="00B47A15" w:rsidP="00241112">
      <w:pPr>
        <w:pStyle w:val="ListParagraph"/>
        <w:numPr>
          <w:ilvl w:val="0"/>
          <w:numId w:val="68"/>
        </w:numPr>
        <w:spacing w:line="360" w:lineRule="auto"/>
        <w:rPr>
          <w:ins w:id="2212" w:author="Trần Nhựt Linh" w:date="2024-07-08T01:04:00Z" w16du:dateUtc="2024-07-07T18:04:00Z"/>
          <w:rPrChange w:id="2213" w:author="Trần Nhựt Linh" w:date="2024-07-08T09:15:00Z" w16du:dateUtc="2024-07-08T02:15:00Z">
            <w:rPr>
              <w:ins w:id="2214" w:author="Trần Nhựt Linh" w:date="2024-07-08T01:04:00Z" w16du:dateUtc="2024-07-07T18:04:00Z"/>
              <w:lang w:val="vi-VN"/>
            </w:rPr>
          </w:rPrChange>
        </w:rPr>
      </w:pPr>
      <w:ins w:id="2215" w:author="Trần Nhựt Linh" w:date="2024-07-08T01:02:00Z" w16du:dateUtc="2024-07-07T18:02:00Z">
        <w:r w:rsidRPr="00ED1E7D">
          <w:t>Triển khai trên source code phức tạp khác.</w:t>
        </w:r>
      </w:ins>
    </w:p>
    <w:p w14:paraId="40D61E7B" w14:textId="23786720" w:rsidR="00B47A15" w:rsidRPr="00ED1E7D" w:rsidRDefault="00B47A15" w:rsidP="00241112">
      <w:pPr>
        <w:pStyle w:val="ListParagraph"/>
        <w:numPr>
          <w:ilvl w:val="0"/>
          <w:numId w:val="68"/>
        </w:numPr>
        <w:spacing w:line="360" w:lineRule="auto"/>
        <w:rPr>
          <w:ins w:id="2216" w:author="Trần Nhựt Linh" w:date="2024-07-08T01:03:00Z" w16du:dateUtc="2024-07-07T18:03:00Z"/>
          <w:rPrChange w:id="2217" w:author="Trần Nhựt Linh" w:date="2024-07-08T09:15:00Z" w16du:dateUtc="2024-07-08T02:15:00Z">
            <w:rPr>
              <w:ins w:id="2218" w:author="Trần Nhựt Linh" w:date="2024-07-08T01:03:00Z" w16du:dateUtc="2024-07-07T18:03:00Z"/>
              <w:lang w:val="vi-VN"/>
            </w:rPr>
          </w:rPrChange>
        </w:rPr>
      </w:pPr>
      <w:ins w:id="2219" w:author="Trần Nhựt Linh" w:date="2024-07-08T01:05:00Z" w16du:dateUtc="2024-07-07T18:05:00Z">
        <w:r w:rsidRPr="00ED1E7D">
          <w:rPr>
            <w:lang w:val="vi-VN"/>
          </w:rPr>
          <w:t>Tìm hiểu và triển khai các công cụ bảo mật, ngăn chặn lỗ hỏng</w:t>
        </w:r>
      </w:ins>
      <w:r w:rsidR="00733EEC" w:rsidRPr="00ED1E7D">
        <w:rPr>
          <w:lang w:val="vi-VN"/>
        </w:rPr>
        <w:t xml:space="preserve"> như OWASP ZAP, Snyk...</w:t>
      </w:r>
    </w:p>
    <w:p w14:paraId="5808E667" w14:textId="0F4CEB73" w:rsidR="00B47A15" w:rsidRPr="00ED1E7D" w:rsidRDefault="00B47A15">
      <w:pPr>
        <w:pStyle w:val="ListParagraph"/>
        <w:numPr>
          <w:ilvl w:val="0"/>
          <w:numId w:val="68"/>
        </w:numPr>
        <w:spacing w:line="360" w:lineRule="auto"/>
        <w:rPr>
          <w:ins w:id="2220" w:author="Trần Nhựt Linh" w:date="2024-07-08T01:03:00Z" w16du:dateUtc="2024-07-07T18:03:00Z"/>
        </w:rPr>
        <w:pPrChange w:id="2221" w:author="Trần Nhựt Linh" w:date="2024-07-08T01:03:00Z" w16du:dateUtc="2024-07-07T18:03:00Z">
          <w:pPr/>
        </w:pPrChange>
      </w:pPr>
      <w:ins w:id="2222" w:author="Trần Nhựt Linh" w:date="2024-07-08T01:04:00Z" w16du:dateUtc="2024-07-07T18:04:00Z">
        <w:r w:rsidRPr="00ED1E7D">
          <w:rPr>
            <w:lang w:val="vi-VN"/>
            <w:rPrChange w:id="2223" w:author="Trần Nhựt Linh" w:date="2024-07-08T09:15:00Z" w16du:dateUtc="2024-07-08T02:15:00Z">
              <w:rPr>
                <w:rFonts w:asciiTheme="majorHAnsi" w:hAnsiTheme="majorHAnsi"/>
              </w:rPr>
            </w:rPrChange>
          </w:rPr>
          <w:t>Hướng đến khóa luận tốt nghiệp với đề tài liên quan đến DevSecOps.</w:t>
        </w:r>
      </w:ins>
    </w:p>
    <w:p w14:paraId="4D1A087E" w14:textId="77777777" w:rsidR="00B47A15" w:rsidRPr="009434EA" w:rsidRDefault="00B47A15" w:rsidP="00241112">
      <w:pPr>
        <w:rPr>
          <w:ins w:id="2224" w:author="Trần Nhựt Linh" w:date="2024-07-08T01:02:00Z" w16du:dateUtc="2024-07-07T18:02:00Z"/>
          <w:rFonts w:cs="Times New Roman"/>
        </w:rPr>
      </w:pPr>
    </w:p>
    <w:p w14:paraId="535A38F1" w14:textId="61186A08" w:rsidR="00FB5442" w:rsidRPr="00ED1E7D" w:rsidDel="00AE43FA" w:rsidRDefault="00FB5442" w:rsidP="00241112">
      <w:pPr>
        <w:pStyle w:val="Heading2"/>
        <w:rPr>
          <w:del w:id="2225" w:author="Linh Tran" w:date="2024-07-08T00:23:00Z" w16du:dateUtc="2024-07-07T17:23:00Z"/>
          <w:rFonts w:cs="Times New Roman"/>
          <w:rPrChange w:id="2226" w:author="Trần Nhựt Linh" w:date="2024-07-08T09:15:00Z" w16du:dateUtc="2024-07-08T02:15:00Z">
            <w:rPr>
              <w:del w:id="2227" w:author="Linh Tran" w:date="2024-07-08T00:23:00Z" w16du:dateUtc="2024-07-07T17:23:00Z"/>
              <w:rFonts w:cs="Times New Roman"/>
              <w:lang w:val="en-US"/>
            </w:rPr>
          </w:rPrChange>
        </w:rPr>
      </w:pPr>
      <w:del w:id="2228" w:author="Linh Tran" w:date="2024-07-08T00:23:00Z" w16du:dateUtc="2024-07-07T17:23:00Z">
        <w:r w:rsidRPr="00ED1E7D" w:rsidDel="00AE43FA">
          <w:rPr>
            <w:rFonts w:cs="Times New Roman"/>
            <w:rPrChange w:id="2229" w:author="Trần Nhựt Linh" w:date="2024-07-08T09:15:00Z" w16du:dateUtc="2024-07-08T02:15:00Z">
              <w:rPr>
                <w:rFonts w:cs="Times New Roman"/>
                <w:lang w:val="en-US"/>
              </w:rPr>
            </w:rPrChange>
          </w:rPr>
          <w:delText>Chủ đề cấp độ 2</w:delText>
        </w:r>
        <w:bookmarkEnd w:id="2175"/>
      </w:del>
    </w:p>
    <w:p w14:paraId="47475037" w14:textId="25544749" w:rsidR="00126A4E" w:rsidRPr="00ED1E7D" w:rsidDel="00AE43FA" w:rsidRDefault="00126A4E" w:rsidP="00241112">
      <w:pPr>
        <w:rPr>
          <w:del w:id="2230" w:author="Linh Tran" w:date="2024-07-08T00:23:00Z" w16du:dateUtc="2024-07-07T17:23:00Z"/>
          <w:rFonts w:cs="Times New Roman"/>
          <w:szCs w:val="26"/>
          <w:rPrChange w:id="2231" w:author="Trần Nhựt Linh" w:date="2024-07-08T09:15:00Z" w16du:dateUtc="2024-07-08T02:15:00Z">
            <w:rPr>
              <w:del w:id="2232" w:author="Linh Tran" w:date="2024-07-08T00:23:00Z" w16du:dateUtc="2024-07-07T17:23:00Z"/>
              <w:rFonts w:cs="Times New Roman"/>
              <w:szCs w:val="26"/>
              <w:lang w:val="en-US"/>
            </w:rPr>
          </w:rPrChange>
        </w:rPr>
      </w:pPr>
      <w:del w:id="2233" w:author="Linh Tran" w:date="2024-07-08T00:23:00Z" w16du:dateUtc="2024-07-07T17:23:00Z">
        <w:r w:rsidRPr="00ED1E7D" w:rsidDel="00AE43FA">
          <w:rPr>
            <w:rFonts w:cs="Times New Roman"/>
            <w:szCs w:val="26"/>
            <w:rPrChange w:id="2234" w:author="Trần Nhựt Linh" w:date="2024-07-08T09:15:00Z" w16du:dateUtc="2024-07-08T02:15:00Z">
              <w:rPr>
                <w:rFonts w:cs="Times New Roman"/>
                <w:szCs w:val="26"/>
                <w:lang w:val="en-US"/>
              </w:rPr>
            </w:rPrChange>
          </w:rPr>
          <w:delText>Nội dung …………………</w:delText>
        </w:r>
      </w:del>
    </w:p>
    <w:p w14:paraId="15DD1F95" w14:textId="7AFA51B1" w:rsidR="00126A4E" w:rsidRPr="00ED1E7D" w:rsidDel="00AE43FA" w:rsidRDefault="00126A4E" w:rsidP="00241112">
      <w:pPr>
        <w:rPr>
          <w:del w:id="2235" w:author="Linh Tran" w:date="2024-07-08T00:23:00Z" w16du:dateUtc="2024-07-07T17:23:00Z"/>
          <w:rFonts w:cs="Times New Roman"/>
          <w:szCs w:val="26"/>
          <w:rPrChange w:id="2236" w:author="Trần Nhựt Linh" w:date="2024-07-08T09:15:00Z" w16du:dateUtc="2024-07-08T02:15:00Z">
            <w:rPr>
              <w:del w:id="2237" w:author="Linh Tran" w:date="2024-07-08T00:23:00Z" w16du:dateUtc="2024-07-07T17:23:00Z"/>
              <w:rFonts w:cs="Times New Roman"/>
              <w:szCs w:val="26"/>
              <w:lang w:val="en-US"/>
            </w:rPr>
          </w:rPrChange>
        </w:rPr>
      </w:pPr>
      <w:del w:id="2238" w:author="Linh Tran" w:date="2024-07-08T00:23:00Z" w16du:dateUtc="2024-07-07T17:23:00Z">
        <w:r w:rsidRPr="00ED1E7D" w:rsidDel="00AE43FA">
          <w:rPr>
            <w:rFonts w:cs="Times New Roman"/>
            <w:szCs w:val="26"/>
            <w:rPrChange w:id="2239" w:author="Trần Nhựt Linh" w:date="2024-07-08T09:15:00Z" w16du:dateUtc="2024-07-08T02:15:00Z">
              <w:rPr>
                <w:rFonts w:cs="Times New Roman"/>
                <w:szCs w:val="26"/>
                <w:lang w:val="en-US"/>
              </w:rPr>
            </w:rPrChange>
          </w:rPr>
          <w:delText>Nội dung………………….</w:delText>
        </w:r>
      </w:del>
    </w:p>
    <w:p w14:paraId="5F11432F" w14:textId="4FD727F2" w:rsidR="00FB5442" w:rsidRPr="00ED1E7D" w:rsidDel="00AE43FA" w:rsidRDefault="00FB5442" w:rsidP="00241112">
      <w:pPr>
        <w:pStyle w:val="Heading3"/>
        <w:rPr>
          <w:del w:id="2240" w:author="Linh Tran" w:date="2024-07-08T00:23:00Z" w16du:dateUtc="2024-07-07T17:23:00Z"/>
          <w:rFonts w:cs="Times New Roman"/>
          <w:rPrChange w:id="2241" w:author="Trần Nhựt Linh" w:date="2024-07-08T09:15:00Z" w16du:dateUtc="2024-07-08T02:15:00Z">
            <w:rPr>
              <w:del w:id="2242" w:author="Linh Tran" w:date="2024-07-08T00:23:00Z" w16du:dateUtc="2024-07-07T17:23:00Z"/>
              <w:rFonts w:cs="Times New Roman"/>
              <w:lang w:val="en-US"/>
            </w:rPr>
          </w:rPrChange>
        </w:rPr>
      </w:pPr>
      <w:bookmarkStart w:id="2243" w:name="_Toc367742509"/>
      <w:del w:id="2244" w:author="Linh Tran" w:date="2024-07-08T00:23:00Z" w16du:dateUtc="2024-07-07T17:23:00Z">
        <w:r w:rsidRPr="00ED1E7D" w:rsidDel="00AE43FA">
          <w:rPr>
            <w:rFonts w:cs="Times New Roman"/>
            <w:rPrChange w:id="2245" w:author="Trần Nhựt Linh" w:date="2024-07-08T09:15:00Z" w16du:dateUtc="2024-07-08T02:15:00Z">
              <w:rPr>
                <w:rFonts w:cs="Times New Roman"/>
                <w:lang w:val="en-US"/>
              </w:rPr>
            </w:rPrChange>
          </w:rPr>
          <w:delText>Chủ đề cấp độ 3</w:delText>
        </w:r>
        <w:bookmarkEnd w:id="2243"/>
      </w:del>
    </w:p>
    <w:p w14:paraId="344B5AC9" w14:textId="653FD2E7" w:rsidR="00FB5442" w:rsidRPr="00ED1E7D" w:rsidDel="00AE43FA" w:rsidRDefault="00FB5442" w:rsidP="00241112">
      <w:pPr>
        <w:pStyle w:val="Heading4"/>
        <w:rPr>
          <w:del w:id="2246" w:author="Linh Tran" w:date="2024-07-08T00:23:00Z" w16du:dateUtc="2024-07-07T17:23:00Z"/>
          <w:rFonts w:cs="Times New Roman"/>
          <w:rPrChange w:id="2247" w:author="Trần Nhựt Linh" w:date="2024-07-08T09:15:00Z" w16du:dateUtc="2024-07-08T02:15:00Z">
            <w:rPr>
              <w:del w:id="2248" w:author="Linh Tran" w:date="2024-07-08T00:23:00Z" w16du:dateUtc="2024-07-07T17:23:00Z"/>
              <w:rFonts w:cs="Times New Roman"/>
              <w:lang w:val="en-US"/>
            </w:rPr>
          </w:rPrChange>
        </w:rPr>
      </w:pPr>
      <w:bookmarkStart w:id="2249" w:name="_Toc367742510"/>
      <w:del w:id="2250" w:author="Linh Tran" w:date="2024-07-08T00:23:00Z" w16du:dateUtc="2024-07-07T17:23:00Z">
        <w:r w:rsidRPr="00ED1E7D" w:rsidDel="00AE43FA">
          <w:rPr>
            <w:rFonts w:cs="Times New Roman"/>
            <w:rPrChange w:id="2251" w:author="Trần Nhựt Linh" w:date="2024-07-08T09:15:00Z" w16du:dateUtc="2024-07-08T02:15:00Z">
              <w:rPr>
                <w:rFonts w:cs="Times New Roman"/>
                <w:lang w:val="en-US"/>
              </w:rPr>
            </w:rPrChange>
          </w:rPr>
          <w:delText>Chủ đề cấp độ 4</w:delText>
        </w:r>
        <w:bookmarkEnd w:id="2249"/>
      </w:del>
    </w:p>
    <w:p w14:paraId="49E69C66" w14:textId="0D751746" w:rsidR="00FB5442" w:rsidRPr="00ED1E7D" w:rsidDel="00AE43FA" w:rsidRDefault="00FB5442" w:rsidP="00241112">
      <w:pPr>
        <w:pStyle w:val="Heading2"/>
        <w:rPr>
          <w:del w:id="2252" w:author="Linh Tran" w:date="2024-07-08T00:23:00Z" w16du:dateUtc="2024-07-07T17:23:00Z"/>
          <w:rFonts w:cs="Times New Roman"/>
          <w:rPrChange w:id="2253" w:author="Trần Nhựt Linh" w:date="2024-07-08T09:15:00Z" w16du:dateUtc="2024-07-08T02:15:00Z">
            <w:rPr>
              <w:del w:id="2254" w:author="Linh Tran" w:date="2024-07-08T00:23:00Z" w16du:dateUtc="2024-07-07T17:23:00Z"/>
              <w:rFonts w:cs="Times New Roman"/>
              <w:lang w:val="en-US"/>
            </w:rPr>
          </w:rPrChange>
        </w:rPr>
      </w:pPr>
      <w:bookmarkStart w:id="2255" w:name="_Toc367742511"/>
      <w:del w:id="2256" w:author="Linh Tran" w:date="2024-07-08T00:23:00Z" w16du:dateUtc="2024-07-07T17:23:00Z">
        <w:r w:rsidRPr="00ED1E7D" w:rsidDel="00AE43FA">
          <w:rPr>
            <w:rFonts w:cs="Times New Roman"/>
            <w:rPrChange w:id="2257" w:author="Trần Nhựt Linh" w:date="2024-07-08T09:15:00Z" w16du:dateUtc="2024-07-08T02:15:00Z">
              <w:rPr>
                <w:rFonts w:cs="Times New Roman"/>
                <w:lang w:val="en-US"/>
              </w:rPr>
            </w:rPrChange>
          </w:rPr>
          <w:delText>Chủ đề cấp độ 2</w:delText>
        </w:r>
        <w:bookmarkEnd w:id="2255"/>
      </w:del>
    </w:p>
    <w:p w14:paraId="2F0AC48E" w14:textId="77777777" w:rsidR="00B520EA" w:rsidRPr="00ED1E7D" w:rsidDel="00B47A15" w:rsidRDefault="00B520EA" w:rsidP="00241112">
      <w:pPr>
        <w:rPr>
          <w:del w:id="2258" w:author="Trần Nhựt Linh" w:date="2024-07-08T01:02:00Z" w16du:dateUtc="2024-07-07T18:02:00Z"/>
          <w:rFonts w:cs="Times New Roman"/>
        </w:rPr>
      </w:pPr>
    </w:p>
    <w:p w14:paraId="17F6AF56" w14:textId="77777777" w:rsidR="00B47A15" w:rsidRPr="00ED1E7D" w:rsidRDefault="00B47A15" w:rsidP="00241112">
      <w:pPr>
        <w:rPr>
          <w:ins w:id="2259" w:author="Trần Nhựt Linh" w:date="2024-07-08T01:02:00Z" w16du:dateUtc="2024-07-07T18:02:00Z"/>
          <w:rFonts w:cs="Times New Roman"/>
          <w:rPrChange w:id="2260" w:author="Trần Nhựt Linh" w:date="2024-07-08T09:15:00Z" w16du:dateUtc="2024-07-08T02:15:00Z">
            <w:rPr>
              <w:ins w:id="2261" w:author="Trần Nhựt Linh" w:date="2024-07-08T01:02:00Z" w16du:dateUtc="2024-07-07T18:02:00Z"/>
              <w:rFonts w:cs="Times New Roman"/>
              <w:lang w:val="en-US"/>
            </w:rPr>
          </w:rPrChange>
        </w:rPr>
      </w:pPr>
    </w:p>
    <w:p w14:paraId="4B234AB6" w14:textId="77777777" w:rsidR="00B520EA" w:rsidRPr="00ED1E7D" w:rsidRDefault="00B520EA" w:rsidP="00241112">
      <w:pPr>
        <w:rPr>
          <w:rFonts w:cs="Times New Roman"/>
          <w:rPrChange w:id="2262" w:author="Trần Nhựt Linh" w:date="2024-07-08T09:15:00Z" w16du:dateUtc="2024-07-08T02:15:00Z">
            <w:rPr>
              <w:rFonts w:cs="Times New Roman"/>
              <w:lang w:val="en-US"/>
            </w:rPr>
          </w:rPrChange>
        </w:rPr>
        <w:sectPr w:rsidR="00B520EA" w:rsidRPr="00ED1E7D" w:rsidSect="007F4B40">
          <w:pgSz w:w="11906" w:h="16838"/>
          <w:pgMar w:top="1701" w:right="1134" w:bottom="1985" w:left="1985" w:header="708" w:footer="708" w:gutter="0"/>
          <w:cols w:space="708"/>
          <w:docGrid w:linePitch="360"/>
        </w:sectPr>
      </w:pPr>
    </w:p>
    <w:p w14:paraId="23F5FAC4" w14:textId="77777777" w:rsidR="00B520EA" w:rsidRPr="00ED1E7D" w:rsidRDefault="00B520EA">
      <w:pPr>
        <w:pStyle w:val="Title"/>
        <w:spacing w:line="360" w:lineRule="auto"/>
        <w:rPr>
          <w:rFonts w:cs="Times New Roman"/>
          <w:lang w:val="en-US"/>
        </w:rPr>
        <w:pPrChange w:id="2263" w:author="Linh Tran" w:date="2024-07-08T00:02:00Z" w16du:dateUtc="2024-07-07T17:02:00Z">
          <w:pPr>
            <w:pStyle w:val="Title"/>
          </w:pPr>
        </w:pPrChange>
      </w:pPr>
      <w:r w:rsidRPr="00ED1E7D">
        <w:rPr>
          <w:rFonts w:cs="Times New Roman"/>
          <w:lang w:val="en-US"/>
        </w:rPr>
        <w:lastRenderedPageBreak/>
        <w:t>TÀI LIỆU THAM KHẢO</w:t>
      </w:r>
    </w:p>
    <w:p w14:paraId="7B6FF4CC" w14:textId="77777777" w:rsidR="008F321E" w:rsidRPr="00ED1E7D" w:rsidRDefault="008F321E" w:rsidP="00241112">
      <w:pPr>
        <w:pStyle w:val="ListParagraph"/>
        <w:numPr>
          <w:ilvl w:val="0"/>
          <w:numId w:val="69"/>
        </w:numPr>
        <w:spacing w:after="200" w:line="360" w:lineRule="auto"/>
        <w:rPr>
          <w:ins w:id="2264" w:author="Trần Nhựt Linh" w:date="2024-07-08T01:05:00Z" w16du:dateUtc="2024-07-07T18:05:00Z"/>
        </w:rPr>
      </w:pPr>
      <w:ins w:id="2265" w:author="Trần Nhựt Linh" w:date="2024-07-08T01:05:00Z" w16du:dateUtc="2024-07-07T18:05:00Z">
        <w:r w:rsidRPr="00ED1E7D">
          <w:fldChar w:fldCharType="begin"/>
        </w:r>
        <w:r w:rsidRPr="00ED1E7D">
          <w:instrText>HYPERLINK "https://docs.gitlab.com"</w:instrText>
        </w:r>
        <w:r w:rsidRPr="00ED1E7D">
          <w:fldChar w:fldCharType="separate"/>
        </w:r>
        <w:r w:rsidRPr="00ED1E7D">
          <w:rPr>
            <w:rStyle w:val="Hyperlink"/>
          </w:rPr>
          <w:t>https://docs.gitlab.com</w:t>
        </w:r>
        <w:r w:rsidRPr="00ED1E7D">
          <w:rPr>
            <w:rStyle w:val="Hyperlink"/>
          </w:rPr>
          <w:fldChar w:fldCharType="end"/>
        </w:r>
        <w:r w:rsidRPr="00ED1E7D">
          <w:rPr>
            <w:lang w:val="vi-VN"/>
          </w:rPr>
          <w:t xml:space="preserve"> </w:t>
        </w:r>
      </w:ins>
    </w:p>
    <w:p w14:paraId="110F3B69" w14:textId="77777777" w:rsidR="008F321E" w:rsidRPr="00ED1E7D" w:rsidRDefault="008F321E" w:rsidP="00241112">
      <w:pPr>
        <w:pStyle w:val="ListParagraph"/>
        <w:numPr>
          <w:ilvl w:val="0"/>
          <w:numId w:val="69"/>
        </w:numPr>
        <w:spacing w:after="200" w:line="360" w:lineRule="auto"/>
        <w:rPr>
          <w:ins w:id="2266" w:author="Trần Nhựt Linh" w:date="2024-07-08T01:05:00Z" w16du:dateUtc="2024-07-07T18:05:00Z"/>
        </w:rPr>
      </w:pPr>
      <w:ins w:id="2267" w:author="Trần Nhựt Linh" w:date="2024-07-08T01:05:00Z" w16du:dateUtc="2024-07-07T18:05:00Z">
        <w:r w:rsidRPr="00ED1E7D">
          <w:fldChar w:fldCharType="begin"/>
        </w:r>
        <w:r w:rsidRPr="00ED1E7D">
          <w:instrText>HYPERLINK "https://www.jenkins.io/doc/book"</w:instrText>
        </w:r>
        <w:r w:rsidRPr="00ED1E7D">
          <w:fldChar w:fldCharType="separate"/>
        </w:r>
        <w:r w:rsidRPr="00ED1E7D">
          <w:rPr>
            <w:rStyle w:val="Hyperlink"/>
          </w:rPr>
          <w:t>https://www.jenkins.io/doc/book</w:t>
        </w:r>
        <w:r w:rsidRPr="00ED1E7D">
          <w:rPr>
            <w:rStyle w:val="Hyperlink"/>
          </w:rPr>
          <w:fldChar w:fldCharType="end"/>
        </w:r>
        <w:r w:rsidRPr="00ED1E7D">
          <w:rPr>
            <w:lang w:val="vi-VN"/>
          </w:rPr>
          <w:t xml:space="preserve"> </w:t>
        </w:r>
      </w:ins>
    </w:p>
    <w:p w14:paraId="1066E405" w14:textId="77777777" w:rsidR="008F321E" w:rsidRPr="00ED1E7D" w:rsidRDefault="008F321E" w:rsidP="00241112">
      <w:pPr>
        <w:pStyle w:val="ListParagraph"/>
        <w:numPr>
          <w:ilvl w:val="0"/>
          <w:numId w:val="69"/>
        </w:numPr>
        <w:spacing w:after="200" w:line="360" w:lineRule="auto"/>
        <w:rPr>
          <w:ins w:id="2268" w:author="Trần Nhựt Linh" w:date="2024-07-08T01:05:00Z" w16du:dateUtc="2024-07-07T18:05:00Z"/>
        </w:rPr>
      </w:pPr>
      <w:ins w:id="2269" w:author="Trần Nhựt Linh" w:date="2024-07-08T01:05:00Z" w16du:dateUtc="2024-07-07T18:05:00Z">
        <w:r w:rsidRPr="00ED1E7D">
          <w:fldChar w:fldCharType="begin"/>
        </w:r>
        <w:r w:rsidRPr="00ED1E7D">
          <w:instrText>HYPERLINK "https://docs.sonarsource.com/sonarqube/latest/"</w:instrText>
        </w:r>
        <w:r w:rsidRPr="00ED1E7D">
          <w:fldChar w:fldCharType="separate"/>
        </w:r>
        <w:r w:rsidRPr="00ED1E7D">
          <w:rPr>
            <w:rStyle w:val="Hyperlink"/>
          </w:rPr>
          <w:t>https://docs.sonarsource.com/sonarqube/latest/</w:t>
        </w:r>
        <w:r w:rsidRPr="00ED1E7D">
          <w:rPr>
            <w:rStyle w:val="Hyperlink"/>
          </w:rPr>
          <w:fldChar w:fldCharType="end"/>
        </w:r>
      </w:ins>
    </w:p>
    <w:p w14:paraId="5646421F" w14:textId="64EFD5DF" w:rsidR="008F321E" w:rsidRPr="00ED1E7D" w:rsidRDefault="002B744E" w:rsidP="00241112">
      <w:pPr>
        <w:pStyle w:val="ListParagraph"/>
        <w:numPr>
          <w:ilvl w:val="0"/>
          <w:numId w:val="69"/>
        </w:numPr>
        <w:spacing w:after="200" w:line="360" w:lineRule="auto"/>
        <w:rPr>
          <w:ins w:id="2270" w:author="Trần Nhựt Linh" w:date="2024-07-08T01:05:00Z" w16du:dateUtc="2024-07-07T18:05:00Z"/>
        </w:rPr>
      </w:pPr>
      <w:r w:rsidRPr="00ED1E7D">
        <w:fldChar w:fldCharType="begin"/>
      </w:r>
      <w:r w:rsidRPr="00ED1E7D">
        <w:instrText>HYPERLINK "</w:instrText>
      </w:r>
      <w:ins w:id="2271" w:author="Trần Nhựt Linh" w:date="2024-07-08T01:05:00Z" w16du:dateUtc="2024-07-07T18:05:00Z">
        <w:r w:rsidRPr="00ED1E7D">
          <w:instrText>https://github.com/devopsproin/certified-kubernetes-administrator/tree/main/</w:instrText>
        </w:r>
      </w:ins>
      <w:r w:rsidRPr="00ED1E7D">
        <w:instrText>cluster</w:instrText>
      </w:r>
      <w:ins w:id="2272" w:author="Trần Nhựt Linh" w:date="2024-07-08T01:05:00Z" w16du:dateUtc="2024-07-07T18:05:00Z">
        <w:r w:rsidRPr="00ED1E7D">
          <w:instrText>%20Setup</w:instrText>
        </w:r>
      </w:ins>
      <w:r w:rsidRPr="00ED1E7D">
        <w:instrText>"</w:instrText>
      </w:r>
      <w:r w:rsidRPr="00ED1E7D">
        <w:fldChar w:fldCharType="separate"/>
      </w:r>
      <w:ins w:id="2273" w:author="Trần Nhựt Linh" w:date="2024-07-08T01:05:00Z" w16du:dateUtc="2024-07-07T18:05:00Z">
        <w:r w:rsidRPr="00ED1E7D">
          <w:rPr>
            <w:rStyle w:val="Hyperlink"/>
          </w:rPr>
          <w:t>https://github.com/devopsproin/certified-kubernetes-administrator/tree/main/</w:t>
        </w:r>
      </w:ins>
      <w:r w:rsidRPr="00ED1E7D">
        <w:rPr>
          <w:rStyle w:val="Hyperlink"/>
        </w:rPr>
        <w:t>cluster</w:t>
      </w:r>
      <w:ins w:id="2274" w:author="Trần Nhựt Linh" w:date="2024-07-08T01:05:00Z" w16du:dateUtc="2024-07-07T18:05:00Z">
        <w:r w:rsidRPr="00ED1E7D">
          <w:rPr>
            <w:rStyle w:val="Hyperlink"/>
          </w:rPr>
          <w:t>%20Setup</w:t>
        </w:r>
      </w:ins>
      <w:r w:rsidRPr="00ED1E7D">
        <w:fldChar w:fldCharType="end"/>
      </w:r>
      <w:ins w:id="2275" w:author="Trần Nhựt Linh" w:date="2024-07-08T01:05:00Z" w16du:dateUtc="2024-07-07T18:05:00Z">
        <w:r w:rsidR="008F321E" w:rsidRPr="00ED1E7D">
          <w:rPr>
            <w:lang w:val="vi-VN"/>
          </w:rPr>
          <w:t xml:space="preserve"> </w:t>
        </w:r>
      </w:ins>
    </w:p>
    <w:p w14:paraId="606382D7" w14:textId="77777777" w:rsidR="008F321E" w:rsidRPr="00ED1E7D" w:rsidRDefault="008F321E" w:rsidP="00241112">
      <w:pPr>
        <w:pStyle w:val="ListParagraph"/>
        <w:numPr>
          <w:ilvl w:val="0"/>
          <w:numId w:val="69"/>
        </w:numPr>
        <w:spacing w:after="200" w:line="360" w:lineRule="auto"/>
        <w:rPr>
          <w:ins w:id="2276" w:author="Trần Nhựt Linh" w:date="2024-07-08T01:05:00Z" w16du:dateUtc="2024-07-07T18:05:00Z"/>
        </w:rPr>
      </w:pPr>
      <w:ins w:id="2277" w:author="Trần Nhựt Linh" w:date="2024-07-08T01:05:00Z" w16du:dateUtc="2024-07-07T18:05:00Z">
        <w:r w:rsidRPr="00ED1E7D">
          <w:fldChar w:fldCharType="begin"/>
        </w:r>
        <w:r w:rsidRPr="00ED1E7D">
          <w:instrText>HYPERLINK "https://www.youtube.com/watch?v=jp83Gbn4Wq8&amp;t=602s"</w:instrText>
        </w:r>
        <w:r w:rsidRPr="00ED1E7D">
          <w:fldChar w:fldCharType="separate"/>
        </w:r>
        <w:r w:rsidRPr="00ED1E7D">
          <w:rPr>
            <w:rStyle w:val="Hyperlink"/>
          </w:rPr>
          <w:t>https://www.youtube.com/watch?v=jp83Gbn4Wq8&amp;t=602s</w:t>
        </w:r>
        <w:r w:rsidRPr="00ED1E7D">
          <w:rPr>
            <w:rStyle w:val="Hyperlink"/>
          </w:rPr>
          <w:fldChar w:fldCharType="end"/>
        </w:r>
        <w:r w:rsidRPr="00ED1E7D">
          <w:rPr>
            <w:lang w:val="vi-VN"/>
          </w:rPr>
          <w:t xml:space="preserve"> </w:t>
        </w:r>
      </w:ins>
    </w:p>
    <w:p w14:paraId="649F5B4E" w14:textId="77777777" w:rsidR="008F321E" w:rsidRPr="00ED1E7D" w:rsidRDefault="008F321E" w:rsidP="00241112">
      <w:pPr>
        <w:pStyle w:val="ListParagraph"/>
        <w:numPr>
          <w:ilvl w:val="0"/>
          <w:numId w:val="69"/>
        </w:numPr>
        <w:spacing w:after="200" w:line="360" w:lineRule="auto"/>
        <w:jc w:val="left"/>
        <w:rPr>
          <w:ins w:id="2278" w:author="Trần Nhựt Linh" w:date="2024-07-08T01:05:00Z" w16du:dateUtc="2024-07-07T18:05:00Z"/>
        </w:rPr>
      </w:pPr>
      <w:ins w:id="2279" w:author="Trần Nhựt Linh" w:date="2024-07-08T01:05:00Z" w16du:dateUtc="2024-07-07T18:05:00Z">
        <w:r w:rsidRPr="00ED1E7D">
          <w:fldChar w:fldCharType="begin"/>
        </w:r>
        <w:r w:rsidRPr="00ED1E7D">
          <w:instrText>HYPERLINK "https://docs.github.com/en/actions"</w:instrText>
        </w:r>
        <w:r w:rsidRPr="00ED1E7D">
          <w:fldChar w:fldCharType="separate"/>
        </w:r>
        <w:r w:rsidRPr="00ED1E7D">
          <w:rPr>
            <w:rStyle w:val="Hyperlink"/>
          </w:rPr>
          <w:t>https://docs.github.com/en/actions</w:t>
        </w:r>
        <w:r w:rsidRPr="00ED1E7D">
          <w:rPr>
            <w:rStyle w:val="Hyperlink"/>
          </w:rPr>
          <w:fldChar w:fldCharType="end"/>
        </w:r>
      </w:ins>
    </w:p>
    <w:p w14:paraId="507E9A13" w14:textId="77777777" w:rsidR="008F321E" w:rsidRPr="00ED1E7D" w:rsidRDefault="008F321E" w:rsidP="00241112">
      <w:pPr>
        <w:pStyle w:val="ListParagraph"/>
        <w:numPr>
          <w:ilvl w:val="0"/>
          <w:numId w:val="69"/>
        </w:numPr>
        <w:spacing w:after="200" w:line="360" w:lineRule="auto"/>
        <w:jc w:val="left"/>
        <w:rPr>
          <w:ins w:id="2280" w:author="Trần Nhựt Linh" w:date="2024-07-08T01:05:00Z" w16du:dateUtc="2024-07-07T18:05:00Z"/>
        </w:rPr>
      </w:pPr>
      <w:ins w:id="2281" w:author="Trần Nhựt Linh" w:date="2024-07-08T01:05:00Z" w16du:dateUtc="2024-07-07T18:05:00Z">
        <w:r w:rsidRPr="00ED1E7D">
          <w:fldChar w:fldCharType="begin"/>
        </w:r>
        <w:r w:rsidRPr="00ED1E7D">
          <w:instrText>HYPERLINK "https://learn.microsoft.com/en-us/azure/aks/"</w:instrText>
        </w:r>
        <w:r w:rsidRPr="00ED1E7D">
          <w:fldChar w:fldCharType="separate"/>
        </w:r>
        <w:r w:rsidRPr="00ED1E7D">
          <w:rPr>
            <w:rStyle w:val="Hyperlink"/>
          </w:rPr>
          <w:t>https://learn.microsoft.com/en-us/azure/aks/</w:t>
        </w:r>
        <w:r w:rsidRPr="00ED1E7D">
          <w:rPr>
            <w:rStyle w:val="Hyperlink"/>
          </w:rPr>
          <w:fldChar w:fldCharType="end"/>
        </w:r>
      </w:ins>
    </w:p>
    <w:p w14:paraId="23E9A378" w14:textId="77777777" w:rsidR="008F321E" w:rsidRPr="00ED1E7D" w:rsidRDefault="008F321E" w:rsidP="00241112">
      <w:pPr>
        <w:pStyle w:val="ListParagraph"/>
        <w:numPr>
          <w:ilvl w:val="0"/>
          <w:numId w:val="69"/>
        </w:numPr>
        <w:spacing w:after="200" w:line="360" w:lineRule="auto"/>
        <w:jc w:val="left"/>
        <w:rPr>
          <w:ins w:id="2282" w:author="Trần Nhựt Linh" w:date="2024-07-08T01:05:00Z" w16du:dateUtc="2024-07-07T18:05:00Z"/>
        </w:rPr>
      </w:pPr>
      <w:ins w:id="2283" w:author="Trần Nhựt Linh" w:date="2024-07-08T01:05:00Z" w16du:dateUtc="2024-07-07T18:05:00Z">
        <w:r w:rsidRPr="00ED1E7D">
          <w:fldChar w:fldCharType="begin"/>
        </w:r>
        <w:r w:rsidRPr="00ED1E7D">
          <w:instrText>HYPERLINK "https://learn.microsoft.com/en-us/azure/devops/?view=azure-devops"</w:instrText>
        </w:r>
        <w:r w:rsidRPr="00ED1E7D">
          <w:fldChar w:fldCharType="separate"/>
        </w:r>
        <w:r w:rsidRPr="00ED1E7D">
          <w:rPr>
            <w:rStyle w:val="Hyperlink"/>
          </w:rPr>
          <w:t>https://learn.microsoft.com/en-us/azure/devops/?view=azure-devops</w:t>
        </w:r>
        <w:r w:rsidRPr="00ED1E7D">
          <w:rPr>
            <w:rStyle w:val="Hyperlink"/>
          </w:rPr>
          <w:fldChar w:fldCharType="end"/>
        </w:r>
      </w:ins>
    </w:p>
    <w:p w14:paraId="2EA1F218" w14:textId="43A3B15A" w:rsidR="00B520EA" w:rsidRPr="00ED1E7D" w:rsidRDefault="008F321E" w:rsidP="00241112">
      <w:pPr>
        <w:pStyle w:val="ListParagraph"/>
        <w:numPr>
          <w:ilvl w:val="0"/>
          <w:numId w:val="69"/>
        </w:numPr>
        <w:spacing w:after="200" w:line="360" w:lineRule="auto"/>
        <w:jc w:val="left"/>
      </w:pPr>
      <w:ins w:id="2284" w:author="Trần Nhựt Linh" w:date="2024-07-08T01:05:00Z" w16du:dateUtc="2024-07-07T18:05:00Z">
        <w:r w:rsidRPr="00ED1E7D">
          <w:fldChar w:fldCharType="begin"/>
        </w:r>
        <w:r w:rsidRPr="00ED1E7D">
          <w:instrText>HYPERLINK "https://www.youtube.com/watch?v=AYUaIiWZ-_w&amp;t=1210s"</w:instrText>
        </w:r>
        <w:r w:rsidRPr="00ED1E7D">
          <w:fldChar w:fldCharType="separate"/>
        </w:r>
        <w:r w:rsidRPr="00ED1E7D">
          <w:rPr>
            <w:rStyle w:val="Hyperlink"/>
          </w:rPr>
          <w:t>https://www.youtube.com/watch?v=AYUaIiWZ-_w&amp;t=1210s</w:t>
        </w:r>
        <w:r w:rsidRPr="00ED1E7D">
          <w:rPr>
            <w:rStyle w:val="Hyperlink"/>
          </w:rPr>
          <w:fldChar w:fldCharType="end"/>
        </w:r>
      </w:ins>
      <w:del w:id="2285" w:author="Trần Nhựt Linh" w:date="2024-07-08T01:05:00Z" w16du:dateUtc="2024-07-07T18:05:00Z">
        <w:r w:rsidR="005D7BC1" w:rsidRPr="00ED1E7D" w:rsidDel="008F321E">
          <w:delText>Theo chuẩn IEEE</w:delText>
        </w:r>
      </w:del>
    </w:p>
    <w:sectPr w:rsidR="00B520EA" w:rsidRPr="00ED1E7D"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89220F" w14:textId="77777777" w:rsidR="00DF3F4D" w:rsidRDefault="00DF3F4D" w:rsidP="00C05CE5">
      <w:pPr>
        <w:spacing w:after="0" w:line="240" w:lineRule="auto"/>
      </w:pPr>
      <w:r>
        <w:separator/>
      </w:r>
    </w:p>
  </w:endnote>
  <w:endnote w:type="continuationSeparator" w:id="0">
    <w:p w14:paraId="54D0C96B" w14:textId="77777777" w:rsidR="00DF3F4D" w:rsidRDefault="00DF3F4D"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67A6629"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00AE1355"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87F46A" w14:textId="77777777" w:rsidR="00DF3F4D" w:rsidRDefault="00DF3F4D" w:rsidP="00C05CE5">
      <w:pPr>
        <w:spacing w:after="0" w:line="240" w:lineRule="auto"/>
      </w:pPr>
      <w:r>
        <w:separator/>
      </w:r>
    </w:p>
  </w:footnote>
  <w:footnote w:type="continuationSeparator" w:id="0">
    <w:p w14:paraId="6060DE81" w14:textId="77777777" w:rsidR="00DF3F4D" w:rsidRDefault="00DF3F4D"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0B8404C6"/>
    <w:multiLevelType w:val="hybridMultilevel"/>
    <w:tmpl w:val="97089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1947D13"/>
    <w:multiLevelType w:val="hybridMultilevel"/>
    <w:tmpl w:val="14BE39B6"/>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5"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 w15:restartNumberingAfterBreak="0">
    <w:nsid w:val="133B7699"/>
    <w:multiLevelType w:val="hybridMultilevel"/>
    <w:tmpl w:val="2872E448"/>
    <w:lvl w:ilvl="0" w:tplc="94FCEFD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01A67"/>
    <w:multiLevelType w:val="multilevel"/>
    <w:tmpl w:val="14E01A6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65263D"/>
    <w:multiLevelType w:val="hybridMultilevel"/>
    <w:tmpl w:val="3822D868"/>
    <w:lvl w:ilvl="0" w:tplc="94FCEFD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BC3399E"/>
    <w:multiLevelType w:val="hybridMultilevel"/>
    <w:tmpl w:val="8F8EA8AC"/>
    <w:lvl w:ilvl="0" w:tplc="F5DEDC7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222A66CB"/>
    <w:multiLevelType w:val="hybridMultilevel"/>
    <w:tmpl w:val="B1A6E39E"/>
    <w:lvl w:ilvl="0" w:tplc="04090001">
      <w:start w:val="1"/>
      <w:numFmt w:val="bullet"/>
      <w:lvlText w:val=""/>
      <w:lvlJc w:val="left"/>
      <w:pPr>
        <w:ind w:left="587" w:hanging="360"/>
      </w:pPr>
      <w:rPr>
        <w:rFonts w:ascii="Symbol" w:hAnsi="Symbol"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16" w15:restartNumberingAfterBreak="0">
    <w:nsid w:val="22820CEB"/>
    <w:multiLevelType w:val="hybridMultilevel"/>
    <w:tmpl w:val="83A4A338"/>
    <w:lvl w:ilvl="0" w:tplc="04090001">
      <w:start w:val="1"/>
      <w:numFmt w:val="bullet"/>
      <w:lvlText w:val=""/>
      <w:lvlJc w:val="left"/>
      <w:pPr>
        <w:ind w:left="587" w:hanging="360"/>
      </w:pPr>
      <w:rPr>
        <w:rFonts w:ascii="Symbol" w:hAnsi="Symbol"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17" w15:restartNumberingAfterBreak="0">
    <w:nsid w:val="22FF3DAD"/>
    <w:multiLevelType w:val="hybridMultilevel"/>
    <w:tmpl w:val="CD4451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9"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0"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860121F"/>
    <w:multiLevelType w:val="hybridMultilevel"/>
    <w:tmpl w:val="B2FAA1A6"/>
    <w:lvl w:ilvl="0" w:tplc="4C42D8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906262"/>
    <w:multiLevelType w:val="hybridMultilevel"/>
    <w:tmpl w:val="3266C472"/>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4" w15:restartNumberingAfterBreak="0">
    <w:nsid w:val="29322EF7"/>
    <w:multiLevelType w:val="hybridMultilevel"/>
    <w:tmpl w:val="01D241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9A71F93"/>
    <w:multiLevelType w:val="hybridMultilevel"/>
    <w:tmpl w:val="CA5E21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8"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9"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30" w15:restartNumberingAfterBreak="0">
    <w:nsid w:val="2F853196"/>
    <w:multiLevelType w:val="hybridMultilevel"/>
    <w:tmpl w:val="17CE8E46"/>
    <w:lvl w:ilvl="0" w:tplc="04090001">
      <w:start w:val="1"/>
      <w:numFmt w:val="bullet"/>
      <w:lvlText w:val=""/>
      <w:lvlJc w:val="left"/>
      <w:pPr>
        <w:ind w:left="587" w:hanging="360"/>
      </w:pPr>
      <w:rPr>
        <w:rFonts w:ascii="Symbol" w:hAnsi="Symbol"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31"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3" w15:restartNumberingAfterBreak="0">
    <w:nsid w:val="34E9057E"/>
    <w:multiLevelType w:val="hybridMultilevel"/>
    <w:tmpl w:val="1A96763E"/>
    <w:lvl w:ilvl="0" w:tplc="04090001">
      <w:start w:val="1"/>
      <w:numFmt w:val="bullet"/>
      <w:lvlText w:val=""/>
      <w:lvlJc w:val="left"/>
      <w:pPr>
        <w:ind w:left="720" w:hanging="360"/>
      </w:pPr>
      <w:rPr>
        <w:rFonts w:ascii="Symbol" w:hAnsi="Symbol" w:hint="default"/>
      </w:rPr>
    </w:lvl>
    <w:lvl w:ilvl="1" w:tplc="82A2FF84">
      <w:start w:val="4"/>
      <w:numFmt w:val="bullet"/>
      <w:lvlText w:val="•"/>
      <w:lvlJc w:val="left"/>
      <w:pPr>
        <w:ind w:left="1800" w:hanging="72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18752C"/>
    <w:multiLevelType w:val="multilevel"/>
    <w:tmpl w:val="36A0FBC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6"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7" w15:restartNumberingAfterBreak="0">
    <w:nsid w:val="38542BA1"/>
    <w:multiLevelType w:val="hybridMultilevel"/>
    <w:tmpl w:val="08E6B61C"/>
    <w:lvl w:ilvl="0" w:tplc="04090001">
      <w:start w:val="1"/>
      <w:numFmt w:val="bullet"/>
      <w:lvlText w:val=""/>
      <w:lvlJc w:val="left"/>
      <w:pPr>
        <w:ind w:left="587" w:hanging="360"/>
      </w:pPr>
      <w:rPr>
        <w:rFonts w:ascii="Symbol" w:hAnsi="Symbol"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38"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1DD6BBC"/>
    <w:multiLevelType w:val="hybridMultilevel"/>
    <w:tmpl w:val="A06E136A"/>
    <w:lvl w:ilvl="0" w:tplc="04090001">
      <w:start w:val="1"/>
      <w:numFmt w:val="bullet"/>
      <w:lvlText w:val=""/>
      <w:lvlJc w:val="left"/>
      <w:pPr>
        <w:ind w:left="587" w:hanging="360"/>
      </w:pPr>
      <w:rPr>
        <w:rFonts w:ascii="Symbol" w:hAnsi="Symbol"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43"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4" w15:restartNumberingAfterBreak="0">
    <w:nsid w:val="43A25F98"/>
    <w:multiLevelType w:val="multilevel"/>
    <w:tmpl w:val="43A25F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6735AF5"/>
    <w:multiLevelType w:val="hybridMultilevel"/>
    <w:tmpl w:val="85EC2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8" w15:restartNumberingAfterBreak="0">
    <w:nsid w:val="486D4BCE"/>
    <w:multiLevelType w:val="hybridMultilevel"/>
    <w:tmpl w:val="B736355A"/>
    <w:lvl w:ilvl="0" w:tplc="04090001">
      <w:start w:val="1"/>
      <w:numFmt w:val="bullet"/>
      <w:lvlText w:val=""/>
      <w:lvlJc w:val="left"/>
      <w:pPr>
        <w:ind w:left="984" w:hanging="360"/>
      </w:pPr>
      <w:rPr>
        <w:rFonts w:ascii="Symbol" w:hAnsi="Symbol"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49" w15:restartNumberingAfterBreak="0">
    <w:nsid w:val="4A26523A"/>
    <w:multiLevelType w:val="multilevel"/>
    <w:tmpl w:val="4A26523A"/>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1"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2" w15:restartNumberingAfterBreak="0">
    <w:nsid w:val="4CFC2985"/>
    <w:multiLevelType w:val="hybridMultilevel"/>
    <w:tmpl w:val="351AA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1BA1FB7"/>
    <w:multiLevelType w:val="hybridMultilevel"/>
    <w:tmpl w:val="AAA63EC8"/>
    <w:lvl w:ilvl="0" w:tplc="04090001">
      <w:start w:val="1"/>
      <w:numFmt w:val="bullet"/>
      <w:lvlText w:val=""/>
      <w:lvlJc w:val="left"/>
      <w:pPr>
        <w:ind w:left="587" w:hanging="360"/>
      </w:pPr>
      <w:rPr>
        <w:rFonts w:ascii="Symbol" w:hAnsi="Symbol"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54"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5" w15:restartNumberingAfterBreak="0">
    <w:nsid w:val="546A2E9C"/>
    <w:multiLevelType w:val="hybridMultilevel"/>
    <w:tmpl w:val="A8B6EFAA"/>
    <w:lvl w:ilvl="0" w:tplc="04090001">
      <w:start w:val="1"/>
      <w:numFmt w:val="bullet"/>
      <w:lvlText w:val=""/>
      <w:lvlJc w:val="left"/>
      <w:pPr>
        <w:ind w:left="587" w:hanging="360"/>
      </w:pPr>
      <w:rPr>
        <w:rFonts w:ascii="Symbol" w:hAnsi="Symbol"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56" w15:restartNumberingAfterBreak="0">
    <w:nsid w:val="54A9155D"/>
    <w:multiLevelType w:val="multilevel"/>
    <w:tmpl w:val="54A9155D"/>
    <w:lvl w:ilvl="0">
      <w:start w:val="1"/>
      <w:numFmt w:val="decimal"/>
      <w:lvlText w:val="%1."/>
      <w:lvlJc w:val="left"/>
      <w:pPr>
        <w:ind w:left="720" w:hanging="360"/>
      </w:pPr>
      <w:rPr>
        <w:rFonts w:hint="default"/>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55A14835"/>
    <w:multiLevelType w:val="hybridMultilevel"/>
    <w:tmpl w:val="A6467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722999"/>
    <w:multiLevelType w:val="hybridMultilevel"/>
    <w:tmpl w:val="2676D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8D05F6A"/>
    <w:multiLevelType w:val="hybridMultilevel"/>
    <w:tmpl w:val="5EBA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15:restartNumberingAfterBreak="0">
    <w:nsid w:val="5F4D565D"/>
    <w:multiLevelType w:val="multilevel"/>
    <w:tmpl w:val="F47CE6FA"/>
    <w:lvl w:ilvl="0">
      <w:start w:val="1"/>
      <w:numFmt w:val="decimal"/>
      <w:pStyle w:val="Heading1"/>
      <w:lvlText w:val="Chương %1."/>
      <w:lvlJc w:val="left"/>
      <w:pPr>
        <w:ind w:left="360" w:hanging="36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b/>
        <w:bCs/>
        <w:lang w:val="en-US"/>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1D326A5"/>
    <w:multiLevelType w:val="hybridMultilevel"/>
    <w:tmpl w:val="83BAE3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1F67618"/>
    <w:multiLevelType w:val="hybridMultilevel"/>
    <w:tmpl w:val="999C5EB8"/>
    <w:lvl w:ilvl="0" w:tplc="04090001">
      <w:start w:val="1"/>
      <w:numFmt w:val="bullet"/>
      <w:lvlText w:val=""/>
      <w:lvlJc w:val="left"/>
      <w:pPr>
        <w:ind w:left="984" w:hanging="360"/>
      </w:pPr>
      <w:rPr>
        <w:rFonts w:ascii="Symbol" w:hAnsi="Symbol"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66" w15:restartNumberingAfterBreak="0">
    <w:nsid w:val="626515F2"/>
    <w:multiLevelType w:val="multilevel"/>
    <w:tmpl w:val="626515F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27030C2"/>
    <w:multiLevelType w:val="hybridMultilevel"/>
    <w:tmpl w:val="7FF459FA"/>
    <w:lvl w:ilvl="0" w:tplc="94FCEFD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64BC41A3"/>
    <w:multiLevelType w:val="hybridMultilevel"/>
    <w:tmpl w:val="B9DEF4F4"/>
    <w:lvl w:ilvl="0" w:tplc="04090001">
      <w:start w:val="1"/>
      <w:numFmt w:val="bullet"/>
      <w:lvlText w:val=""/>
      <w:lvlJc w:val="left"/>
      <w:pPr>
        <w:ind w:left="587" w:hanging="360"/>
      </w:pPr>
      <w:rPr>
        <w:rFonts w:ascii="Symbol" w:hAnsi="Symbol"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70"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1"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2" w15:restartNumberingAfterBreak="0">
    <w:nsid w:val="6AD960D7"/>
    <w:multiLevelType w:val="hybridMultilevel"/>
    <w:tmpl w:val="530A0E8E"/>
    <w:lvl w:ilvl="0" w:tplc="240C390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3E150CC"/>
    <w:multiLevelType w:val="hybridMultilevel"/>
    <w:tmpl w:val="C3CE3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7"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78" w15:restartNumberingAfterBreak="0">
    <w:nsid w:val="771545B4"/>
    <w:multiLevelType w:val="hybridMultilevel"/>
    <w:tmpl w:val="AB5448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81"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825515423">
    <w:abstractNumId w:val="70"/>
  </w:num>
  <w:num w:numId="2" w16cid:durableId="1110512965">
    <w:abstractNumId w:val="38"/>
  </w:num>
  <w:num w:numId="3" w16cid:durableId="1841384875">
    <w:abstractNumId w:val="59"/>
  </w:num>
  <w:num w:numId="4" w16cid:durableId="335153919">
    <w:abstractNumId w:val="11"/>
  </w:num>
  <w:num w:numId="5" w16cid:durableId="1135022537">
    <w:abstractNumId w:val="43"/>
  </w:num>
  <w:num w:numId="6" w16cid:durableId="1276450973">
    <w:abstractNumId w:val="1"/>
  </w:num>
  <w:num w:numId="7" w16cid:durableId="1072698003">
    <w:abstractNumId w:val="32"/>
  </w:num>
  <w:num w:numId="8" w16cid:durableId="1571115032">
    <w:abstractNumId w:val="54"/>
  </w:num>
  <w:num w:numId="9" w16cid:durableId="1273971643">
    <w:abstractNumId w:val="76"/>
  </w:num>
  <w:num w:numId="10" w16cid:durableId="330648230">
    <w:abstractNumId w:val="3"/>
  </w:num>
  <w:num w:numId="11" w16cid:durableId="1451626087">
    <w:abstractNumId w:val="80"/>
  </w:num>
  <w:num w:numId="12" w16cid:durableId="1472475429">
    <w:abstractNumId w:val="68"/>
  </w:num>
  <w:num w:numId="13" w16cid:durableId="725640308">
    <w:abstractNumId w:val="47"/>
  </w:num>
  <w:num w:numId="14" w16cid:durableId="1363478321">
    <w:abstractNumId w:val="40"/>
  </w:num>
  <w:num w:numId="15" w16cid:durableId="1547913988">
    <w:abstractNumId w:val="45"/>
  </w:num>
  <w:num w:numId="16" w16cid:durableId="16927991">
    <w:abstractNumId w:val="0"/>
  </w:num>
  <w:num w:numId="17" w16cid:durableId="1952586070">
    <w:abstractNumId w:val="36"/>
  </w:num>
  <w:num w:numId="18" w16cid:durableId="1692761659">
    <w:abstractNumId w:val="71"/>
  </w:num>
  <w:num w:numId="19" w16cid:durableId="685716761">
    <w:abstractNumId w:val="77"/>
  </w:num>
  <w:num w:numId="20" w16cid:durableId="432164788">
    <w:abstractNumId w:val="12"/>
  </w:num>
  <w:num w:numId="21" w16cid:durableId="143353811">
    <w:abstractNumId w:val="41"/>
  </w:num>
  <w:num w:numId="22" w16cid:durableId="2104298305">
    <w:abstractNumId w:val="14"/>
  </w:num>
  <w:num w:numId="23" w16cid:durableId="1094939667">
    <w:abstractNumId w:val="28"/>
  </w:num>
  <w:num w:numId="24" w16cid:durableId="1004550042">
    <w:abstractNumId w:val="19"/>
  </w:num>
  <w:num w:numId="25" w16cid:durableId="907299357">
    <w:abstractNumId w:val="5"/>
  </w:num>
  <w:num w:numId="26" w16cid:durableId="1583492814">
    <w:abstractNumId w:val="13"/>
  </w:num>
  <w:num w:numId="27" w16cid:durableId="45491219">
    <w:abstractNumId w:val="18"/>
  </w:num>
  <w:num w:numId="28" w16cid:durableId="391856531">
    <w:abstractNumId w:val="35"/>
  </w:num>
  <w:num w:numId="29" w16cid:durableId="1462113561">
    <w:abstractNumId w:val="9"/>
  </w:num>
  <w:num w:numId="30" w16cid:durableId="1932011372">
    <w:abstractNumId w:val="29"/>
  </w:num>
  <w:num w:numId="31" w16cid:durableId="1518234248">
    <w:abstractNumId w:val="20"/>
  </w:num>
  <w:num w:numId="32" w16cid:durableId="2110347088">
    <w:abstractNumId w:val="27"/>
  </w:num>
  <w:num w:numId="33" w16cid:durableId="34623735">
    <w:abstractNumId w:val="31"/>
  </w:num>
  <w:num w:numId="34" w16cid:durableId="501549905">
    <w:abstractNumId w:val="23"/>
  </w:num>
  <w:num w:numId="35" w16cid:durableId="750467809">
    <w:abstractNumId w:val="51"/>
  </w:num>
  <w:num w:numId="36" w16cid:durableId="1236210449">
    <w:abstractNumId w:val="81"/>
  </w:num>
  <w:num w:numId="37" w16cid:durableId="1390688384">
    <w:abstractNumId w:val="26"/>
  </w:num>
  <w:num w:numId="38" w16cid:durableId="2009138848">
    <w:abstractNumId w:val="63"/>
  </w:num>
  <w:num w:numId="39" w16cid:durableId="751467729">
    <w:abstractNumId w:val="61"/>
  </w:num>
  <w:num w:numId="40" w16cid:durableId="347105315">
    <w:abstractNumId w:val="50"/>
  </w:num>
  <w:num w:numId="41" w16cid:durableId="1875459651">
    <w:abstractNumId w:val="39"/>
  </w:num>
  <w:num w:numId="42" w16cid:durableId="2036301284">
    <w:abstractNumId w:val="73"/>
  </w:num>
  <w:num w:numId="43" w16cid:durableId="1544172633">
    <w:abstractNumId w:val="79"/>
  </w:num>
  <w:num w:numId="44" w16cid:durableId="465195666">
    <w:abstractNumId w:val="62"/>
  </w:num>
  <w:num w:numId="45" w16cid:durableId="422411235">
    <w:abstractNumId w:val="74"/>
  </w:num>
  <w:num w:numId="46" w16cid:durableId="497965986">
    <w:abstractNumId w:val="30"/>
  </w:num>
  <w:num w:numId="47" w16cid:durableId="1731266481">
    <w:abstractNumId w:val="55"/>
  </w:num>
  <w:num w:numId="48" w16cid:durableId="495726820">
    <w:abstractNumId w:val="69"/>
  </w:num>
  <w:num w:numId="49" w16cid:durableId="1117334034">
    <w:abstractNumId w:val="15"/>
  </w:num>
  <w:num w:numId="50" w16cid:durableId="2086301438">
    <w:abstractNumId w:val="53"/>
  </w:num>
  <w:num w:numId="51" w16cid:durableId="273246416">
    <w:abstractNumId w:val="42"/>
  </w:num>
  <w:num w:numId="52" w16cid:durableId="1084033072">
    <w:abstractNumId w:val="57"/>
  </w:num>
  <w:num w:numId="53" w16cid:durableId="375660367">
    <w:abstractNumId w:val="8"/>
  </w:num>
  <w:num w:numId="54" w16cid:durableId="1663313498">
    <w:abstractNumId w:val="6"/>
  </w:num>
  <w:num w:numId="55" w16cid:durableId="1358237842">
    <w:abstractNumId w:val="67"/>
  </w:num>
  <w:num w:numId="56" w16cid:durableId="950429504">
    <w:abstractNumId w:val="52"/>
  </w:num>
  <w:num w:numId="57" w16cid:durableId="163673046">
    <w:abstractNumId w:val="33"/>
  </w:num>
  <w:num w:numId="58" w16cid:durableId="2005669198">
    <w:abstractNumId w:val="78"/>
  </w:num>
  <w:num w:numId="59" w16cid:durableId="1583643759">
    <w:abstractNumId w:val="75"/>
  </w:num>
  <w:num w:numId="60" w16cid:durableId="175310820">
    <w:abstractNumId w:val="56"/>
  </w:num>
  <w:num w:numId="61" w16cid:durableId="1294605174">
    <w:abstractNumId w:val="44"/>
  </w:num>
  <w:num w:numId="62" w16cid:durableId="65806056">
    <w:abstractNumId w:val="66"/>
  </w:num>
  <w:num w:numId="63" w16cid:durableId="248002232">
    <w:abstractNumId w:val="49"/>
  </w:num>
  <w:num w:numId="64" w16cid:durableId="376470838">
    <w:abstractNumId w:val="7"/>
  </w:num>
  <w:num w:numId="65" w16cid:durableId="1395735730">
    <w:abstractNumId w:val="46"/>
  </w:num>
  <w:num w:numId="66" w16cid:durableId="1865633328">
    <w:abstractNumId w:val="60"/>
  </w:num>
  <w:num w:numId="67" w16cid:durableId="1928727629">
    <w:abstractNumId w:val="21"/>
  </w:num>
  <w:num w:numId="68" w16cid:durableId="1524788061">
    <w:abstractNumId w:val="24"/>
  </w:num>
  <w:num w:numId="69" w16cid:durableId="1767574942">
    <w:abstractNumId w:val="25"/>
  </w:num>
  <w:num w:numId="70" w16cid:durableId="1765105381">
    <w:abstractNumId w:val="48"/>
  </w:num>
  <w:num w:numId="71" w16cid:durableId="238560728">
    <w:abstractNumId w:val="4"/>
  </w:num>
  <w:num w:numId="72" w16cid:durableId="1333291359">
    <w:abstractNumId w:val="16"/>
  </w:num>
  <w:num w:numId="73" w16cid:durableId="539172868">
    <w:abstractNumId w:val="65"/>
  </w:num>
  <w:num w:numId="74" w16cid:durableId="1243416605">
    <w:abstractNumId w:val="34"/>
  </w:num>
  <w:num w:numId="75" w16cid:durableId="1658069791">
    <w:abstractNumId w:val="72"/>
  </w:num>
  <w:num w:numId="76" w16cid:durableId="666441242">
    <w:abstractNumId w:val="2"/>
  </w:num>
  <w:num w:numId="77" w16cid:durableId="1194927700">
    <w:abstractNumId w:val="17"/>
  </w:num>
  <w:num w:numId="78" w16cid:durableId="127402387">
    <w:abstractNumId w:val="22"/>
  </w:num>
  <w:num w:numId="79" w16cid:durableId="1472551333">
    <w:abstractNumId w:val="64"/>
  </w:num>
  <w:num w:numId="80" w16cid:durableId="1478455822">
    <w:abstractNumId w:val="58"/>
  </w:num>
  <w:num w:numId="81" w16cid:durableId="155002246">
    <w:abstractNumId w:val="37"/>
  </w:num>
  <w:num w:numId="82" w16cid:durableId="952789495">
    <w:abstractNumId w:val="10"/>
  </w:num>
  <w:numIdMacAtCleanup w:val="8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nh Tran">
    <w15:presenceInfo w15:providerId="Windows Live" w15:userId="64ac345cf40b3880"/>
  </w15:person>
  <w15:person w15:author="Trần Nhựt Linh">
    <w15:presenceInfo w15:providerId="AD" w15:userId="S::21521081@ms.uit.edu.vn::bf47f7b2-3b95-4de0-bb9c-db188ef1fd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documentProtection w:edit="trackedChanges" w:enforcement="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15C4B"/>
    <w:rsid w:val="00040A0E"/>
    <w:rsid w:val="00045AFD"/>
    <w:rsid w:val="0005475D"/>
    <w:rsid w:val="00092675"/>
    <w:rsid w:val="00092B60"/>
    <w:rsid w:val="000A4C46"/>
    <w:rsid w:val="000B2239"/>
    <w:rsid w:val="000C3356"/>
    <w:rsid w:val="000D1BA3"/>
    <w:rsid w:val="000D3CAA"/>
    <w:rsid w:val="000E1AE6"/>
    <w:rsid w:val="000E7E73"/>
    <w:rsid w:val="0012109F"/>
    <w:rsid w:val="00126A4E"/>
    <w:rsid w:val="00130A60"/>
    <w:rsid w:val="00143859"/>
    <w:rsid w:val="00152D9F"/>
    <w:rsid w:val="00154F22"/>
    <w:rsid w:val="00191FE2"/>
    <w:rsid w:val="001C4790"/>
    <w:rsid w:val="001E18F3"/>
    <w:rsid w:val="001E6A57"/>
    <w:rsid w:val="001F247C"/>
    <w:rsid w:val="001F7810"/>
    <w:rsid w:val="0021737A"/>
    <w:rsid w:val="002219BF"/>
    <w:rsid w:val="00241112"/>
    <w:rsid w:val="00241E2E"/>
    <w:rsid w:val="00261B8F"/>
    <w:rsid w:val="00265113"/>
    <w:rsid w:val="002713FF"/>
    <w:rsid w:val="00276271"/>
    <w:rsid w:val="002833B6"/>
    <w:rsid w:val="00293C0D"/>
    <w:rsid w:val="002A114B"/>
    <w:rsid w:val="002A4608"/>
    <w:rsid w:val="002A5E4E"/>
    <w:rsid w:val="002B4594"/>
    <w:rsid w:val="002B6D31"/>
    <w:rsid w:val="002B744E"/>
    <w:rsid w:val="002C2341"/>
    <w:rsid w:val="002C4C76"/>
    <w:rsid w:val="002C6E94"/>
    <w:rsid w:val="002E3735"/>
    <w:rsid w:val="003230C0"/>
    <w:rsid w:val="00323F91"/>
    <w:rsid w:val="003368BF"/>
    <w:rsid w:val="003661B1"/>
    <w:rsid w:val="00380394"/>
    <w:rsid w:val="00393BAB"/>
    <w:rsid w:val="00397858"/>
    <w:rsid w:val="003A444D"/>
    <w:rsid w:val="003A5508"/>
    <w:rsid w:val="003C01F0"/>
    <w:rsid w:val="003E6429"/>
    <w:rsid w:val="003F16DB"/>
    <w:rsid w:val="0042558B"/>
    <w:rsid w:val="004313FE"/>
    <w:rsid w:val="004363F7"/>
    <w:rsid w:val="004379CB"/>
    <w:rsid w:val="00446109"/>
    <w:rsid w:val="004503BA"/>
    <w:rsid w:val="0045053A"/>
    <w:rsid w:val="0047569A"/>
    <w:rsid w:val="00481823"/>
    <w:rsid w:val="004833BC"/>
    <w:rsid w:val="00494798"/>
    <w:rsid w:val="004B72F3"/>
    <w:rsid w:val="004C40CF"/>
    <w:rsid w:val="004E57F5"/>
    <w:rsid w:val="004E7FF4"/>
    <w:rsid w:val="004F1E76"/>
    <w:rsid w:val="004F4729"/>
    <w:rsid w:val="0050039E"/>
    <w:rsid w:val="00502A16"/>
    <w:rsid w:val="00503F0E"/>
    <w:rsid w:val="00527D50"/>
    <w:rsid w:val="00532D77"/>
    <w:rsid w:val="00533C79"/>
    <w:rsid w:val="00551D77"/>
    <w:rsid w:val="00555DB2"/>
    <w:rsid w:val="00572585"/>
    <w:rsid w:val="00590CD8"/>
    <w:rsid w:val="005A0D0E"/>
    <w:rsid w:val="005A3944"/>
    <w:rsid w:val="005B7FB8"/>
    <w:rsid w:val="005C3775"/>
    <w:rsid w:val="005D7BC1"/>
    <w:rsid w:val="005E05D2"/>
    <w:rsid w:val="005F206B"/>
    <w:rsid w:val="00610877"/>
    <w:rsid w:val="0061304B"/>
    <w:rsid w:val="00645AE9"/>
    <w:rsid w:val="0064682D"/>
    <w:rsid w:val="006660E9"/>
    <w:rsid w:val="006736E7"/>
    <w:rsid w:val="006A5894"/>
    <w:rsid w:val="006B20CD"/>
    <w:rsid w:val="006C7C5D"/>
    <w:rsid w:val="006E3D9B"/>
    <w:rsid w:val="006F324D"/>
    <w:rsid w:val="0070493C"/>
    <w:rsid w:val="00720BB6"/>
    <w:rsid w:val="00727ECD"/>
    <w:rsid w:val="00733EEC"/>
    <w:rsid w:val="00745672"/>
    <w:rsid w:val="007C1E64"/>
    <w:rsid w:val="007E4C38"/>
    <w:rsid w:val="007F1E31"/>
    <w:rsid w:val="007F1FC7"/>
    <w:rsid w:val="007F25C3"/>
    <w:rsid w:val="007F2D77"/>
    <w:rsid w:val="007F4B40"/>
    <w:rsid w:val="00814ED0"/>
    <w:rsid w:val="0082660E"/>
    <w:rsid w:val="00851E9D"/>
    <w:rsid w:val="00861BAE"/>
    <w:rsid w:val="0086371A"/>
    <w:rsid w:val="0086503F"/>
    <w:rsid w:val="00875551"/>
    <w:rsid w:val="008A1280"/>
    <w:rsid w:val="008B301E"/>
    <w:rsid w:val="008F321E"/>
    <w:rsid w:val="008F7660"/>
    <w:rsid w:val="00914DB7"/>
    <w:rsid w:val="00923F66"/>
    <w:rsid w:val="0092508E"/>
    <w:rsid w:val="00925638"/>
    <w:rsid w:val="009258E1"/>
    <w:rsid w:val="009421EE"/>
    <w:rsid w:val="009424D5"/>
    <w:rsid w:val="009434EA"/>
    <w:rsid w:val="009852CC"/>
    <w:rsid w:val="009A54EC"/>
    <w:rsid w:val="009A7F7C"/>
    <w:rsid w:val="009B77F8"/>
    <w:rsid w:val="009C000A"/>
    <w:rsid w:val="009D427A"/>
    <w:rsid w:val="009D7A32"/>
    <w:rsid w:val="009E542E"/>
    <w:rsid w:val="009E6DFD"/>
    <w:rsid w:val="009E71CA"/>
    <w:rsid w:val="009F57A2"/>
    <w:rsid w:val="00A02FEA"/>
    <w:rsid w:val="00A0351F"/>
    <w:rsid w:val="00A05023"/>
    <w:rsid w:val="00A1090C"/>
    <w:rsid w:val="00A1168A"/>
    <w:rsid w:val="00A5343C"/>
    <w:rsid w:val="00A75388"/>
    <w:rsid w:val="00A75F08"/>
    <w:rsid w:val="00A828D2"/>
    <w:rsid w:val="00AA1ED5"/>
    <w:rsid w:val="00AA1ED7"/>
    <w:rsid w:val="00AB268B"/>
    <w:rsid w:val="00AB7B9C"/>
    <w:rsid w:val="00AE43FA"/>
    <w:rsid w:val="00AF338D"/>
    <w:rsid w:val="00B12E86"/>
    <w:rsid w:val="00B15E84"/>
    <w:rsid w:val="00B225A2"/>
    <w:rsid w:val="00B30F34"/>
    <w:rsid w:val="00B313F8"/>
    <w:rsid w:val="00B33DC2"/>
    <w:rsid w:val="00B33FA4"/>
    <w:rsid w:val="00B47A15"/>
    <w:rsid w:val="00B50C90"/>
    <w:rsid w:val="00B520EA"/>
    <w:rsid w:val="00B60D69"/>
    <w:rsid w:val="00B65492"/>
    <w:rsid w:val="00B91579"/>
    <w:rsid w:val="00B9258D"/>
    <w:rsid w:val="00BC00F3"/>
    <w:rsid w:val="00BE161C"/>
    <w:rsid w:val="00BF0FC1"/>
    <w:rsid w:val="00BF3735"/>
    <w:rsid w:val="00C05CE5"/>
    <w:rsid w:val="00C26327"/>
    <w:rsid w:val="00C26D23"/>
    <w:rsid w:val="00C51213"/>
    <w:rsid w:val="00C62208"/>
    <w:rsid w:val="00C747D5"/>
    <w:rsid w:val="00C751F7"/>
    <w:rsid w:val="00CB687D"/>
    <w:rsid w:val="00CC087D"/>
    <w:rsid w:val="00CC4951"/>
    <w:rsid w:val="00CE364A"/>
    <w:rsid w:val="00CF53A2"/>
    <w:rsid w:val="00D04657"/>
    <w:rsid w:val="00D12BEC"/>
    <w:rsid w:val="00D14F55"/>
    <w:rsid w:val="00D26DA5"/>
    <w:rsid w:val="00D53AAF"/>
    <w:rsid w:val="00D74AD8"/>
    <w:rsid w:val="00D8251D"/>
    <w:rsid w:val="00DB05F5"/>
    <w:rsid w:val="00DC43AC"/>
    <w:rsid w:val="00DD0F7E"/>
    <w:rsid w:val="00DD7D9A"/>
    <w:rsid w:val="00DE5A57"/>
    <w:rsid w:val="00DF3F4D"/>
    <w:rsid w:val="00E14586"/>
    <w:rsid w:val="00E250EA"/>
    <w:rsid w:val="00E32090"/>
    <w:rsid w:val="00E62439"/>
    <w:rsid w:val="00E6730C"/>
    <w:rsid w:val="00E751B1"/>
    <w:rsid w:val="00E8446F"/>
    <w:rsid w:val="00E85E5E"/>
    <w:rsid w:val="00E90FAF"/>
    <w:rsid w:val="00E95218"/>
    <w:rsid w:val="00E96E87"/>
    <w:rsid w:val="00E971DA"/>
    <w:rsid w:val="00EA72A2"/>
    <w:rsid w:val="00EB2EDB"/>
    <w:rsid w:val="00EB7951"/>
    <w:rsid w:val="00EC3ABD"/>
    <w:rsid w:val="00ED1E7D"/>
    <w:rsid w:val="00ED52E9"/>
    <w:rsid w:val="00EE611E"/>
    <w:rsid w:val="00EE7B82"/>
    <w:rsid w:val="00EF2A75"/>
    <w:rsid w:val="00EF363A"/>
    <w:rsid w:val="00F0798E"/>
    <w:rsid w:val="00F12428"/>
    <w:rsid w:val="00F16C09"/>
    <w:rsid w:val="00F239C3"/>
    <w:rsid w:val="00F2590E"/>
    <w:rsid w:val="00F300BB"/>
    <w:rsid w:val="00F32C78"/>
    <w:rsid w:val="00F7028D"/>
    <w:rsid w:val="00F77DE2"/>
    <w:rsid w:val="00F81DBC"/>
    <w:rsid w:val="00F8256B"/>
    <w:rsid w:val="00F90629"/>
    <w:rsid w:val="00FB4D04"/>
    <w:rsid w:val="00FB5442"/>
    <w:rsid w:val="00FB6EE8"/>
    <w:rsid w:val="00FC225B"/>
    <w:rsid w:val="00FC3F7A"/>
    <w:rsid w:val="00FD226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0F9CD8"/>
  <w15:docId w15:val="{97F8804F-E5E2-4606-B21B-71AE6F505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E7D"/>
    <w:pPr>
      <w:spacing w:after="120" w:line="360" w:lineRule="auto"/>
    </w:pPr>
    <w:rPr>
      <w:rFonts w:ascii="Times New Roman" w:hAnsi="Times New Roman"/>
      <w:sz w:val="26"/>
    </w:rPr>
  </w:style>
  <w:style w:type="paragraph" w:styleId="Heading1">
    <w:name w:val="heading 1"/>
    <w:basedOn w:val="Normal"/>
    <w:next w:val="Normal"/>
    <w:link w:val="Heading1Char"/>
    <w:qFormat/>
    <w:rsid w:val="00CF53A2"/>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44"/>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44"/>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ED1E7D"/>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Revision">
    <w:name w:val="Revision"/>
    <w:hidden/>
    <w:uiPriority w:val="99"/>
    <w:semiHidden/>
    <w:rsid w:val="006660E9"/>
    <w:pPr>
      <w:spacing w:after="0" w:line="240" w:lineRule="auto"/>
    </w:pPr>
    <w:rPr>
      <w:rFonts w:asciiTheme="majorHAnsi" w:hAnsiTheme="majorHAnsi"/>
      <w:sz w:val="26"/>
    </w:rPr>
  </w:style>
  <w:style w:type="character" w:styleId="FollowedHyperlink">
    <w:name w:val="FollowedHyperlink"/>
    <w:basedOn w:val="DefaultParagraphFont"/>
    <w:rsid w:val="00AE43FA"/>
    <w:rPr>
      <w:color w:val="800080"/>
      <w:u w:val="single"/>
    </w:rPr>
  </w:style>
  <w:style w:type="character" w:styleId="UnresolvedMention">
    <w:name w:val="Unresolved Mention"/>
    <w:basedOn w:val="DefaultParagraphFont"/>
    <w:uiPriority w:val="99"/>
    <w:semiHidden/>
    <w:unhideWhenUsed/>
    <w:rsid w:val="00DB05F5"/>
    <w:rPr>
      <w:color w:val="605E5C"/>
      <w:shd w:val="clear" w:color="auto" w:fill="E1DFDD"/>
    </w:rPr>
  </w:style>
  <w:style w:type="paragraph" w:styleId="TOCHeading">
    <w:name w:val="TOC Heading"/>
    <w:basedOn w:val="Heading1"/>
    <w:next w:val="Normal"/>
    <w:uiPriority w:val="39"/>
    <w:unhideWhenUsed/>
    <w:qFormat/>
    <w:rsid w:val="00B65492"/>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5">
    <w:name w:val="toc 5"/>
    <w:basedOn w:val="Normal"/>
    <w:next w:val="Normal"/>
    <w:autoRedefine/>
    <w:uiPriority w:val="39"/>
    <w:unhideWhenUsed/>
    <w:rsid w:val="00A828D2"/>
    <w:pPr>
      <w:spacing w:after="100" w:line="278" w:lineRule="auto"/>
      <w:ind w:left="960"/>
    </w:pPr>
    <w:rPr>
      <w:rFonts w:asciiTheme="minorHAnsi" w:eastAsiaTheme="minorEastAsia" w:hAnsiTheme="minorHAnsi"/>
      <w:kern w:val="2"/>
      <w:sz w:val="24"/>
      <w:szCs w:val="24"/>
      <w:lang w:val="en-US" w:eastAsia="zh-CN"/>
      <w14:ligatures w14:val="standardContextual"/>
    </w:rPr>
  </w:style>
  <w:style w:type="paragraph" w:styleId="TOC6">
    <w:name w:val="toc 6"/>
    <w:basedOn w:val="Normal"/>
    <w:next w:val="Normal"/>
    <w:autoRedefine/>
    <w:uiPriority w:val="39"/>
    <w:unhideWhenUsed/>
    <w:rsid w:val="00A828D2"/>
    <w:pPr>
      <w:spacing w:after="100" w:line="278" w:lineRule="auto"/>
      <w:ind w:left="1200"/>
    </w:pPr>
    <w:rPr>
      <w:rFonts w:asciiTheme="minorHAnsi" w:eastAsiaTheme="minorEastAsia" w:hAnsiTheme="minorHAnsi"/>
      <w:kern w:val="2"/>
      <w:sz w:val="24"/>
      <w:szCs w:val="24"/>
      <w:lang w:val="en-US" w:eastAsia="zh-CN"/>
      <w14:ligatures w14:val="standardContextual"/>
    </w:rPr>
  </w:style>
  <w:style w:type="paragraph" w:styleId="TOC7">
    <w:name w:val="toc 7"/>
    <w:basedOn w:val="Normal"/>
    <w:next w:val="Normal"/>
    <w:autoRedefine/>
    <w:uiPriority w:val="39"/>
    <w:unhideWhenUsed/>
    <w:rsid w:val="00A828D2"/>
    <w:pPr>
      <w:spacing w:after="100" w:line="278" w:lineRule="auto"/>
      <w:ind w:left="1440"/>
    </w:pPr>
    <w:rPr>
      <w:rFonts w:asciiTheme="minorHAnsi" w:eastAsiaTheme="minorEastAsia" w:hAnsiTheme="minorHAnsi"/>
      <w:kern w:val="2"/>
      <w:sz w:val="24"/>
      <w:szCs w:val="24"/>
      <w:lang w:val="en-US" w:eastAsia="zh-CN"/>
      <w14:ligatures w14:val="standardContextual"/>
    </w:rPr>
  </w:style>
  <w:style w:type="paragraph" w:styleId="TOC8">
    <w:name w:val="toc 8"/>
    <w:basedOn w:val="Normal"/>
    <w:next w:val="Normal"/>
    <w:autoRedefine/>
    <w:uiPriority w:val="39"/>
    <w:unhideWhenUsed/>
    <w:rsid w:val="00A828D2"/>
    <w:pPr>
      <w:spacing w:after="100" w:line="278" w:lineRule="auto"/>
      <w:ind w:left="1680"/>
    </w:pPr>
    <w:rPr>
      <w:rFonts w:asciiTheme="minorHAnsi" w:eastAsiaTheme="minorEastAsia" w:hAnsiTheme="minorHAnsi"/>
      <w:kern w:val="2"/>
      <w:sz w:val="24"/>
      <w:szCs w:val="24"/>
      <w:lang w:val="en-US" w:eastAsia="zh-CN"/>
      <w14:ligatures w14:val="standardContextual"/>
    </w:rPr>
  </w:style>
  <w:style w:type="paragraph" w:styleId="TOC9">
    <w:name w:val="toc 9"/>
    <w:basedOn w:val="Normal"/>
    <w:next w:val="Normal"/>
    <w:autoRedefine/>
    <w:uiPriority w:val="39"/>
    <w:unhideWhenUsed/>
    <w:rsid w:val="00A828D2"/>
    <w:pPr>
      <w:spacing w:after="100" w:line="278" w:lineRule="auto"/>
      <w:ind w:left="1920"/>
    </w:pPr>
    <w:rPr>
      <w:rFonts w:asciiTheme="minorHAnsi" w:eastAsiaTheme="minorEastAsia" w:hAnsiTheme="minorHAnsi"/>
      <w:kern w:val="2"/>
      <w:sz w:val="24"/>
      <w:szCs w:val="24"/>
      <w:lang w:val="en-US" w:eastAsia="zh-CN"/>
      <w14:ligatures w14:val="standardContextual"/>
    </w:rPr>
  </w:style>
  <w:style w:type="paragraph" w:styleId="NormalWeb">
    <w:name w:val="Normal (Web)"/>
    <w:basedOn w:val="Normal"/>
    <w:uiPriority w:val="99"/>
    <w:semiHidden/>
    <w:unhideWhenUsed/>
    <w:rsid w:val="006A5894"/>
    <w:pPr>
      <w:spacing w:before="100" w:beforeAutospacing="1" w:after="100" w:afterAutospacing="1" w:line="240" w:lineRule="auto"/>
    </w:pPr>
    <w:rPr>
      <w:rFonts w:eastAsia="Times New Roman" w:cs="Times New Roman"/>
      <w:sz w:val="24"/>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619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42AB17-ACD0-494A-ACF9-FE6FB5A03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60</Pages>
  <Words>7587</Words>
  <Characters>43246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Hoàng Trí Tường</cp:lastModifiedBy>
  <cp:revision>137</cp:revision>
  <cp:lastPrinted>2024-07-09T01:55:00Z</cp:lastPrinted>
  <dcterms:created xsi:type="dcterms:W3CDTF">2013-09-22T18:03:00Z</dcterms:created>
  <dcterms:modified xsi:type="dcterms:W3CDTF">2024-07-10T08:05:00Z</dcterms:modified>
</cp:coreProperties>
</file>